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019E75" w14:textId="18DF5743" w:rsidR="00816408" w:rsidRPr="003E3C96" w:rsidRDefault="00A84C81" w:rsidP="00816408">
      <w:r>
        <w:rPr>
          <w:noProof/>
          <w:lang w:eastAsia="es-ES"/>
        </w:rPr>
        <w:drawing>
          <wp:anchor distT="0" distB="0" distL="114300" distR="114300" simplePos="0" relativeHeight="251658240" behindDoc="0" locked="0" layoutInCell="1" allowOverlap="1" wp14:anchorId="37AE7870" wp14:editId="71FD7682">
            <wp:simplePos x="0" y="0"/>
            <wp:positionH relativeFrom="margin">
              <wp:align>center</wp:align>
            </wp:positionH>
            <wp:positionV relativeFrom="page">
              <wp:align>bottom</wp:align>
            </wp:positionV>
            <wp:extent cx="8035290" cy="10819130"/>
            <wp:effectExtent l="0" t="0" r="3810" b="127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35290" cy="10819130"/>
                    </a:xfrm>
                    <a:prstGeom prst="rect">
                      <a:avLst/>
                    </a:prstGeom>
                    <a:noFill/>
                  </pic:spPr>
                </pic:pic>
              </a:graphicData>
            </a:graphic>
            <wp14:sizeRelH relativeFrom="margin">
              <wp14:pctWidth>0</wp14:pctWidth>
            </wp14:sizeRelH>
            <wp14:sizeRelV relativeFrom="margin">
              <wp14:pctHeight>0</wp14:pctHeight>
            </wp14:sizeRelV>
          </wp:anchor>
        </w:drawing>
      </w:r>
      <w:ins w:id="0" w:author="Yolanda De la Hoz" w:date="2015-05-31T19:51:00Z">
        <w:r w:rsidR="00E3207F" w:rsidRPr="005D00BF">
          <w:rPr>
            <w:noProof/>
            <w:lang w:eastAsia="es-ES"/>
          </w:rPr>
          <mc:AlternateContent>
            <mc:Choice Requires="wps">
              <w:drawing>
                <wp:anchor distT="45720" distB="45720" distL="114300" distR="114300" simplePos="0" relativeHeight="251670528" behindDoc="0" locked="0" layoutInCell="1" allowOverlap="1" wp14:anchorId="74AC4C24" wp14:editId="4B235931">
                  <wp:simplePos x="0" y="0"/>
                  <wp:positionH relativeFrom="margin">
                    <wp:align>center</wp:align>
                  </wp:positionH>
                  <wp:positionV relativeFrom="paragraph">
                    <wp:posOffset>4102100</wp:posOffset>
                  </wp:positionV>
                  <wp:extent cx="5600700" cy="1714500"/>
                  <wp:effectExtent l="0" t="0" r="0" b="0"/>
                  <wp:wrapSquare wrapText="bothSides"/>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1714500"/>
                          </a:xfrm>
                          <a:prstGeom prst="rect">
                            <a:avLst/>
                          </a:prstGeom>
                          <a:solidFill>
                            <a:srgbClr val="FFFFFF"/>
                          </a:solidFill>
                          <a:ln w="9525">
                            <a:noFill/>
                            <a:miter lim="800000"/>
                            <a:headEnd/>
                            <a:tailEnd/>
                          </a:ln>
                        </wps:spPr>
                        <wps:txbx>
                          <w:txbxContent>
                            <w:p w14:paraId="457C53A3" w14:textId="77777777" w:rsidR="007A146D" w:rsidRPr="003B44B8" w:rsidRDefault="007A146D" w:rsidP="005D00BF">
                              <w:pPr>
                                <w:autoSpaceDE w:val="0"/>
                                <w:autoSpaceDN w:val="0"/>
                                <w:adjustRightInd w:val="0"/>
                                <w:spacing w:after="0" w:line="240" w:lineRule="auto"/>
                                <w:jc w:val="center"/>
                                <w:rPr>
                                  <w:rFonts w:ascii="Arial" w:hAnsi="Arial" w:cs="Arial"/>
                                  <w:iCs/>
                                  <w:sz w:val="20"/>
                                  <w:szCs w:val="20"/>
                                </w:rPr>
                              </w:pPr>
                            </w:p>
                            <w:p w14:paraId="4DA18069" w14:textId="77777777" w:rsidR="007A146D" w:rsidRPr="003E3C96" w:rsidRDefault="007A146D" w:rsidP="00674A70">
                              <w:pPr>
                                <w:pStyle w:val="NormalWeb"/>
                                <w:overflowPunct w:val="0"/>
                                <w:spacing w:before="0" w:beforeAutospacing="0" w:after="0" w:afterAutospacing="0"/>
                                <w:jc w:val="center"/>
                                <w:textAlignment w:val="baseline"/>
                                <w:rPr>
                                  <w:rFonts w:ascii="Arial" w:hAnsi="Arial" w:cstheme="minorBidi"/>
                                  <w:color w:val="31489F"/>
                                  <w:kern w:val="24"/>
                                  <w:sz w:val="40"/>
                                  <w:szCs w:val="40"/>
                                </w:rPr>
                              </w:pPr>
                              <w:r w:rsidRPr="003E3C96">
                                <w:rPr>
                                  <w:rFonts w:ascii="Arial" w:hAnsi="Arial" w:cstheme="minorBidi"/>
                                  <w:color w:val="31489F"/>
                                  <w:kern w:val="24"/>
                                  <w:sz w:val="40"/>
                                  <w:szCs w:val="40"/>
                                </w:rPr>
                                <w:t>Herramienta de interacción persona-ordenador para la operación de vehículos aéreos no tripulados.</w:t>
                              </w:r>
                            </w:p>
                            <w:p w14:paraId="09BAC2AF" w14:textId="77777777" w:rsidR="007A146D" w:rsidRPr="003B44B8" w:rsidRDefault="007A146D" w:rsidP="005D00BF">
                              <w:pPr>
                                <w:autoSpaceDE w:val="0"/>
                                <w:autoSpaceDN w:val="0"/>
                                <w:adjustRightInd w:val="0"/>
                                <w:spacing w:after="0" w:line="240" w:lineRule="auto"/>
                                <w:jc w:val="center"/>
                                <w:rPr>
                                  <w:rFonts w:ascii="Arial" w:hAnsi="Arial" w:cs="Arial"/>
                                  <w:iCs/>
                                  <w:sz w:val="20"/>
                                  <w:szCs w:val="20"/>
                                </w:rPr>
                              </w:pPr>
                            </w:p>
                            <w:p w14:paraId="5CCB6EEA" w14:textId="77777777" w:rsidR="007A146D" w:rsidRDefault="007A146D" w:rsidP="005D00B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4AC4C24" id="_x0000_t202" coordsize="21600,21600" o:spt="202" path="m,l,21600r21600,l21600,xe">
                  <v:stroke joinstyle="miter"/>
                  <v:path gradientshapeok="t" o:connecttype="rect"/>
                </v:shapetype>
                <v:shape id="Cuadro de texto 2" o:spid="_x0000_s1026" type="#_x0000_t202" style="position:absolute;left:0;text-align:left;margin-left:0;margin-top:323pt;width:441pt;height:135pt;z-index:2516705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" stroked="f">
                  <v:textbox>
                    <w:txbxContent>
                      <w:p w14:paraId="457C53A3" w14:textId="77777777" w:rsidR="007A146D" w:rsidRPr="003B44B8" w:rsidRDefault="007A146D" w:rsidP="005D00BF">
                        <w:pPr>
                          <w:autoSpaceDE w:val="0"/>
                          <w:autoSpaceDN w:val="0"/>
                          <w:adjustRightInd w:val="0"/>
                          <w:spacing w:after="0" w:line="240" w:lineRule="auto"/>
                          <w:jc w:val="center"/>
                          <w:rPr>
                            <w:rFonts w:ascii="Arial" w:hAnsi="Arial" w:cs="Arial"/>
                            <w:iCs/>
                            <w:sz w:val="20"/>
                            <w:szCs w:val="20"/>
                          </w:rPr>
                        </w:pPr>
                      </w:p>
                      <w:p w14:paraId="4DA18069" w14:textId="77777777" w:rsidR="007A146D" w:rsidRPr="003E3C96" w:rsidRDefault="007A146D" w:rsidP="00674A70">
                        <w:pPr>
                          <w:pStyle w:val="NormalWeb"/>
                          <w:overflowPunct w:val="0"/>
                          <w:spacing w:before="0" w:beforeAutospacing="0" w:after="0" w:afterAutospacing="0"/>
                          <w:jc w:val="center"/>
                          <w:textAlignment w:val="baseline"/>
                          <w:rPr>
                            <w:rFonts w:ascii="Arial" w:hAnsi="Arial" w:cstheme="minorBidi"/>
                            <w:color w:val="31489F"/>
                            <w:kern w:val="24"/>
                            <w:sz w:val="40"/>
                            <w:szCs w:val="40"/>
                          </w:rPr>
                        </w:pPr>
                        <w:r w:rsidRPr="003E3C96">
                          <w:rPr>
                            <w:rFonts w:ascii="Arial" w:hAnsi="Arial" w:cstheme="minorBidi"/>
                            <w:color w:val="31489F"/>
                            <w:kern w:val="24"/>
                            <w:sz w:val="40"/>
                            <w:szCs w:val="40"/>
                          </w:rPr>
                          <w:t>Herramienta de interacción persona-ordenador para la operación de vehículos aéreos no tripulados.</w:t>
                        </w:r>
                      </w:p>
                      <w:p w14:paraId="09BAC2AF" w14:textId="77777777" w:rsidR="007A146D" w:rsidRPr="003B44B8" w:rsidRDefault="007A146D" w:rsidP="005D00BF">
                        <w:pPr>
                          <w:autoSpaceDE w:val="0"/>
                          <w:autoSpaceDN w:val="0"/>
                          <w:adjustRightInd w:val="0"/>
                          <w:spacing w:after="0" w:line="240" w:lineRule="auto"/>
                          <w:jc w:val="center"/>
                          <w:rPr>
                            <w:rFonts w:ascii="Arial" w:hAnsi="Arial" w:cs="Arial"/>
                            <w:iCs/>
                            <w:sz w:val="20"/>
                            <w:szCs w:val="20"/>
                          </w:rPr>
                        </w:pPr>
                      </w:p>
                      <w:p w14:paraId="5CCB6EEA" w14:textId="77777777" w:rsidR="007A146D" w:rsidRDefault="007A146D" w:rsidP="005D00BF"/>
                    </w:txbxContent>
                  </v:textbox>
                  <w10:wrap type="square" anchorx="margin"/>
                </v:shape>
              </w:pict>
            </mc:Fallback>
          </mc:AlternateContent>
        </w:r>
        <w:r w:rsidR="003E3C96" w:rsidRPr="005D00BF">
          <w:rPr>
            <w:noProof/>
            <w:lang w:eastAsia="es-ES"/>
          </w:rPr>
          <mc:AlternateContent>
            <mc:Choice Requires="wps">
              <w:drawing>
                <wp:anchor distT="45720" distB="45720" distL="114300" distR="114300" simplePos="0" relativeHeight="251674624" behindDoc="0" locked="0" layoutInCell="1" allowOverlap="1" wp14:anchorId="3A03CBFA" wp14:editId="3CD0B47C">
                  <wp:simplePos x="0" y="0"/>
                  <wp:positionH relativeFrom="margin">
                    <wp:posOffset>1453515</wp:posOffset>
                  </wp:positionH>
                  <wp:positionV relativeFrom="paragraph">
                    <wp:posOffset>1711325</wp:posOffset>
                  </wp:positionV>
                  <wp:extent cx="2705100" cy="1404620"/>
                  <wp:effectExtent l="0" t="0" r="0" b="0"/>
                  <wp:wrapSquare wrapText="bothSides"/>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1404620"/>
                          </a:xfrm>
                          <a:prstGeom prst="rect">
                            <a:avLst/>
                          </a:prstGeom>
                          <a:solidFill>
                            <a:srgbClr val="FFFFFF"/>
                          </a:solidFill>
                          <a:ln w="9525">
                            <a:noFill/>
                            <a:miter lim="800000"/>
                            <a:headEnd/>
                            <a:tailEnd/>
                          </a:ln>
                        </wps:spPr>
                        <wps:txbx>
                          <w:txbxContent>
                            <w:p w14:paraId="609F09DB" w14:textId="013B03A1" w:rsidR="007A146D" w:rsidRDefault="007A146D" w:rsidP="003E3C96">
                              <w:pPr>
                                <w:jc w:val="center"/>
                                <w:rPr>
                                  <w:rFonts w:ascii="Arial" w:eastAsiaTheme="minorEastAsia" w:hAnsi="Arial"/>
                                  <w:color w:val="31489F"/>
                                  <w:kern w:val="24"/>
                                  <w:szCs w:val="24"/>
                                  <w:lang w:eastAsia="es-ES"/>
                                </w:rPr>
                              </w:pPr>
                              <w:r>
                                <w:rPr>
                                  <w:rFonts w:ascii="Arial" w:eastAsiaTheme="minorEastAsia" w:hAnsi="Arial"/>
                                  <w:color w:val="31489F"/>
                                  <w:kern w:val="24"/>
                                  <w:szCs w:val="24"/>
                                  <w:lang w:eastAsia="es-ES"/>
                                </w:rPr>
                                <w:t>Grado en Ingeniería Informática</w:t>
                              </w:r>
                            </w:p>
                            <w:p w14:paraId="5006F049" w14:textId="7757D508" w:rsidR="007A146D" w:rsidRDefault="007A146D" w:rsidP="003E3C96">
                              <w:pPr>
                                <w:jc w:val="center"/>
                                <w:rPr>
                                  <w:rFonts w:ascii="Arial" w:eastAsiaTheme="minorEastAsia" w:hAnsi="Arial"/>
                                  <w:color w:val="31489F"/>
                                  <w:kern w:val="24"/>
                                  <w:szCs w:val="24"/>
                                  <w:lang w:eastAsia="es-ES"/>
                                </w:rPr>
                              </w:pPr>
                              <w:r>
                                <w:rPr>
                                  <w:rFonts w:ascii="Arial" w:eastAsiaTheme="minorEastAsia" w:hAnsi="Arial"/>
                                  <w:color w:val="31489F"/>
                                  <w:kern w:val="24"/>
                                  <w:szCs w:val="24"/>
                                  <w:lang w:eastAsia="es-ES"/>
                                </w:rPr>
                                <w:t>Universidad Politécnica de Madrid</w:t>
                              </w:r>
                            </w:p>
                            <w:p w14:paraId="7D8BCD81" w14:textId="1AA08CBD" w:rsidR="007A146D" w:rsidRPr="003E3C96" w:rsidRDefault="007A146D" w:rsidP="003E3C96">
                              <w:pPr>
                                <w:jc w:val="center"/>
                                <w:rPr>
                                  <w:rFonts w:ascii="Arial" w:eastAsiaTheme="minorEastAsia" w:hAnsi="Arial"/>
                                  <w:color w:val="31489F"/>
                                  <w:kern w:val="24"/>
                                  <w:szCs w:val="24"/>
                                  <w:lang w:eastAsia="es-ES"/>
                                </w:rPr>
                              </w:pPr>
                              <w:r>
                                <w:rPr>
                                  <w:rFonts w:ascii="Arial" w:eastAsiaTheme="minorEastAsia" w:hAnsi="Arial"/>
                                  <w:color w:val="31489F"/>
                                  <w:kern w:val="24"/>
                                  <w:szCs w:val="24"/>
                                  <w:lang w:eastAsia="es-ES"/>
                                </w:rPr>
                                <w:t>ETS de Ingenieros Informáticos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03CBFA" id="_x0000_s1027" type="#_x0000_t202" style="position:absolute;left:0;text-align:left;margin-left:114.45pt;margin-top:134.75pt;width:213pt;height:110.6pt;z-index:2516746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" stroked="f">
                  <v:textbox style="mso-fit-shape-to-text:t">
                    <w:txbxContent>
                      <w:p w14:paraId="609F09DB" w14:textId="013B03A1" w:rsidR="007A146D" w:rsidRDefault="007A146D" w:rsidP="003E3C96">
                        <w:pPr>
                          <w:jc w:val="center"/>
                          <w:rPr>
                            <w:rFonts w:ascii="Arial" w:eastAsiaTheme="minorEastAsia" w:hAnsi="Arial"/>
                            <w:color w:val="31489F"/>
                            <w:kern w:val="24"/>
                            <w:szCs w:val="24"/>
                            <w:lang w:eastAsia="es-ES"/>
                          </w:rPr>
                        </w:pPr>
                        <w:r>
                          <w:rPr>
                            <w:rFonts w:ascii="Arial" w:eastAsiaTheme="minorEastAsia" w:hAnsi="Arial"/>
                            <w:color w:val="31489F"/>
                            <w:kern w:val="24"/>
                            <w:szCs w:val="24"/>
                            <w:lang w:eastAsia="es-ES"/>
                          </w:rPr>
                          <w:t>Grado en Ingeniería Informática</w:t>
                        </w:r>
                      </w:p>
                      <w:p w14:paraId="5006F049" w14:textId="7757D508" w:rsidR="007A146D" w:rsidRDefault="007A146D" w:rsidP="003E3C96">
                        <w:pPr>
                          <w:jc w:val="center"/>
                          <w:rPr>
                            <w:rFonts w:ascii="Arial" w:eastAsiaTheme="minorEastAsia" w:hAnsi="Arial"/>
                            <w:color w:val="31489F"/>
                            <w:kern w:val="24"/>
                            <w:szCs w:val="24"/>
                            <w:lang w:eastAsia="es-ES"/>
                          </w:rPr>
                        </w:pPr>
                        <w:r>
                          <w:rPr>
                            <w:rFonts w:ascii="Arial" w:eastAsiaTheme="minorEastAsia" w:hAnsi="Arial"/>
                            <w:color w:val="31489F"/>
                            <w:kern w:val="24"/>
                            <w:szCs w:val="24"/>
                            <w:lang w:eastAsia="es-ES"/>
                          </w:rPr>
                          <w:t>Universidad Politécnica de Madrid</w:t>
                        </w:r>
                      </w:p>
                      <w:p w14:paraId="7D8BCD81" w14:textId="1AA08CBD" w:rsidR="007A146D" w:rsidRPr="003E3C96" w:rsidRDefault="007A146D" w:rsidP="003E3C96">
                        <w:pPr>
                          <w:jc w:val="center"/>
                          <w:rPr>
                            <w:rFonts w:ascii="Arial" w:eastAsiaTheme="minorEastAsia" w:hAnsi="Arial"/>
                            <w:color w:val="31489F"/>
                            <w:kern w:val="24"/>
                            <w:szCs w:val="24"/>
                            <w:lang w:eastAsia="es-ES"/>
                          </w:rPr>
                        </w:pPr>
                        <w:r>
                          <w:rPr>
                            <w:rFonts w:ascii="Arial" w:eastAsiaTheme="minorEastAsia" w:hAnsi="Arial"/>
                            <w:color w:val="31489F"/>
                            <w:kern w:val="24"/>
                            <w:szCs w:val="24"/>
                            <w:lang w:eastAsia="es-ES"/>
                          </w:rPr>
                          <w:t>ETS de Ingenieros Informáticos</w:t>
                        </w:r>
                      </w:p>
                    </w:txbxContent>
                  </v:textbox>
                  <w10:wrap type="square" anchorx="margin"/>
                </v:shape>
              </w:pict>
            </mc:Fallback>
          </mc:AlternateContent>
        </w:r>
        <w:r w:rsidR="005D00BF" w:rsidRPr="005D00BF">
          <w:rPr>
            <w:noProof/>
            <w:lang w:eastAsia="es-ES"/>
          </w:rPr>
          <mc:AlternateContent>
            <mc:Choice Requires="wps">
              <w:drawing>
                <wp:anchor distT="45720" distB="45720" distL="114300" distR="114300" simplePos="0" relativeHeight="251668480" behindDoc="0" locked="0" layoutInCell="1" allowOverlap="1" wp14:anchorId="746A2A98" wp14:editId="443250F4">
                  <wp:simplePos x="0" y="0"/>
                  <wp:positionH relativeFrom="margin">
                    <wp:align>center</wp:align>
                  </wp:positionH>
                  <wp:positionV relativeFrom="paragraph">
                    <wp:posOffset>3730625</wp:posOffset>
                  </wp:positionV>
                  <wp:extent cx="2943225" cy="323850"/>
                  <wp:effectExtent l="0" t="0" r="9525" b="0"/>
                  <wp:wrapSquare wrapText="bothSides"/>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3225" cy="323850"/>
                          </a:xfrm>
                          <a:prstGeom prst="rect">
                            <a:avLst/>
                          </a:prstGeom>
                          <a:solidFill>
                            <a:srgbClr val="FFFFFF"/>
                          </a:solidFill>
                          <a:ln w="9525">
                            <a:noFill/>
                            <a:miter lim="800000"/>
                            <a:headEnd/>
                            <a:tailEnd/>
                          </a:ln>
                        </wps:spPr>
                        <wps:txbx>
                          <w:txbxContent>
                            <w:p w14:paraId="29AD166F" w14:textId="77777777" w:rsidR="007A146D" w:rsidRPr="00674A70" w:rsidRDefault="007A146D" w:rsidP="00674A70">
                              <w:pPr>
                                <w:pStyle w:val="NormalWeb"/>
                                <w:overflowPunct w:val="0"/>
                                <w:spacing w:before="0" w:beforeAutospacing="0" w:after="0" w:afterAutospacing="0"/>
                                <w:jc w:val="center"/>
                                <w:textAlignment w:val="baseline"/>
                                <w:rPr>
                                  <w:rFonts w:ascii="Arial" w:hAnsi="Arial" w:cstheme="minorBidi"/>
                                  <w:color w:val="31489F"/>
                                  <w:kern w:val="24"/>
                                  <w:lang w:val="en-US"/>
                                </w:rPr>
                              </w:pPr>
                              <w:r w:rsidRPr="00674A70">
                                <w:rPr>
                                  <w:rFonts w:ascii="Arial" w:hAnsi="Arial" w:cstheme="minorBidi"/>
                                  <w:color w:val="31489F"/>
                                  <w:kern w:val="24"/>
                                  <w:lang w:val="en-US"/>
                                </w:rPr>
                                <w:t>TRABAJO FIN DE GRADO</w:t>
                              </w:r>
                            </w:p>
                            <w:p w14:paraId="7042767D" w14:textId="77777777" w:rsidR="007A146D" w:rsidRPr="003B44B8" w:rsidRDefault="007A146D" w:rsidP="005D00BF">
                              <w:pPr>
                                <w:autoSpaceDE w:val="0"/>
                                <w:autoSpaceDN w:val="0"/>
                                <w:adjustRightInd w:val="0"/>
                                <w:spacing w:after="0" w:line="240" w:lineRule="auto"/>
                                <w:jc w:val="center"/>
                                <w:rPr>
                                  <w:rFonts w:ascii="Arial" w:hAnsi="Arial" w:cs="Arial"/>
                                  <w:iCs/>
                                  <w:sz w:val="20"/>
                                  <w:szCs w:val="20"/>
                                </w:rPr>
                              </w:pPr>
                            </w:p>
                            <w:p w14:paraId="194AF3FB" w14:textId="77777777" w:rsidR="007A146D" w:rsidRDefault="007A146D" w:rsidP="005D00B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6A2A98" id="_x0000_s1028" type="#_x0000_t202" style="position:absolute;left:0;text-align:left;margin-left:0;margin-top:293.75pt;width:231.75pt;height:25.5pt;z-index:251668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" stroked="f">
                  <v:textbox>
                    <w:txbxContent>
                      <w:p w14:paraId="29AD166F" w14:textId="77777777" w:rsidR="007A146D" w:rsidRPr="00674A70" w:rsidRDefault="007A146D" w:rsidP="00674A70">
                        <w:pPr>
                          <w:pStyle w:val="NormalWeb"/>
                          <w:overflowPunct w:val="0"/>
                          <w:spacing w:before="0" w:beforeAutospacing="0" w:after="0" w:afterAutospacing="0"/>
                          <w:jc w:val="center"/>
                          <w:textAlignment w:val="baseline"/>
                          <w:rPr>
                            <w:rFonts w:ascii="Arial" w:hAnsi="Arial" w:cstheme="minorBidi"/>
                            <w:color w:val="31489F"/>
                            <w:kern w:val="24"/>
                            <w:lang w:val="en-US"/>
                          </w:rPr>
                        </w:pPr>
                        <w:r w:rsidRPr="00674A70">
                          <w:rPr>
                            <w:rFonts w:ascii="Arial" w:hAnsi="Arial" w:cstheme="minorBidi"/>
                            <w:color w:val="31489F"/>
                            <w:kern w:val="24"/>
                            <w:lang w:val="en-US"/>
                          </w:rPr>
                          <w:t>TRABAJO FIN DE GRADO</w:t>
                        </w:r>
                      </w:p>
                      <w:p w14:paraId="7042767D" w14:textId="77777777" w:rsidR="007A146D" w:rsidRPr="003B44B8" w:rsidRDefault="007A146D" w:rsidP="005D00BF">
                        <w:pPr>
                          <w:autoSpaceDE w:val="0"/>
                          <w:autoSpaceDN w:val="0"/>
                          <w:adjustRightInd w:val="0"/>
                          <w:spacing w:after="0" w:line="240" w:lineRule="auto"/>
                          <w:jc w:val="center"/>
                          <w:rPr>
                            <w:rFonts w:ascii="Arial" w:hAnsi="Arial" w:cs="Arial"/>
                            <w:iCs/>
                            <w:sz w:val="20"/>
                            <w:szCs w:val="20"/>
                          </w:rPr>
                        </w:pPr>
                      </w:p>
                      <w:p w14:paraId="194AF3FB" w14:textId="77777777" w:rsidR="007A146D" w:rsidRDefault="007A146D" w:rsidP="005D00BF"/>
                    </w:txbxContent>
                  </v:textbox>
                  <w10:wrap type="square" anchorx="margin"/>
                </v:shape>
              </w:pict>
            </mc:Fallback>
          </mc:AlternateContent>
        </w:r>
        <w:r w:rsidR="005D00BF" w:rsidRPr="005D00BF">
          <w:rPr>
            <w:noProof/>
            <w:lang w:eastAsia="es-ES"/>
          </w:rPr>
          <mc:AlternateContent>
            <mc:Choice Requires="wps">
              <w:drawing>
                <wp:anchor distT="45720" distB="45720" distL="114300" distR="114300" simplePos="0" relativeHeight="251666432" behindDoc="0" locked="0" layoutInCell="1" allowOverlap="1" wp14:anchorId="400B9D1A" wp14:editId="136B9681">
                  <wp:simplePos x="0" y="0"/>
                  <wp:positionH relativeFrom="margin">
                    <wp:align>center</wp:align>
                  </wp:positionH>
                  <wp:positionV relativeFrom="paragraph">
                    <wp:posOffset>1673225</wp:posOffset>
                  </wp:positionV>
                  <wp:extent cx="2571750" cy="140462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1404620"/>
                          </a:xfrm>
                          <a:prstGeom prst="rect">
                            <a:avLst/>
                          </a:prstGeom>
                          <a:solidFill>
                            <a:srgbClr val="FFFFFF"/>
                          </a:solidFill>
                          <a:ln w="9525">
                            <a:noFill/>
                            <a:miter lim="800000"/>
                            <a:headEnd/>
                            <a:tailEnd/>
                          </a:ln>
                        </wps:spPr>
                        <wps:txbx>
                          <w:txbxContent>
                            <w:p w14:paraId="5D86E25F" w14:textId="6EC04584" w:rsidR="007A146D" w:rsidRDefault="007A146D"/>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0B9D1A" id="_x0000_s1029" type="#_x0000_t202" style="position:absolute;left:0;text-align:left;margin-left:0;margin-top:131.75pt;width:202.5pt;height:110.6pt;z-index:25166643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" stroked="f">
                  <v:textbox style="mso-fit-shape-to-text:t">
                    <w:txbxContent>
                      <w:p w14:paraId="5D86E25F" w14:textId="6EC04584" w:rsidR="007A146D" w:rsidRDefault="007A146D"/>
                    </w:txbxContent>
                  </v:textbox>
                  <w10:wrap type="square" anchorx="margin"/>
                </v:shape>
              </w:pict>
            </mc:Fallback>
          </mc:AlternateContent>
        </w:r>
        <w:r w:rsidR="005D00BF" w:rsidRPr="005D00BF">
          <w:rPr>
            <w:noProof/>
            <w:lang w:eastAsia="es-ES"/>
          </w:rPr>
          <mc:AlternateContent>
            <mc:Choice Requires="wps">
              <w:drawing>
                <wp:anchor distT="45720" distB="45720" distL="114300" distR="114300" simplePos="0" relativeHeight="251672576" behindDoc="0" locked="0" layoutInCell="1" allowOverlap="1" wp14:anchorId="6E03BE56" wp14:editId="42083F48">
                  <wp:simplePos x="0" y="0"/>
                  <wp:positionH relativeFrom="margin">
                    <wp:posOffset>1386840</wp:posOffset>
                  </wp:positionH>
                  <wp:positionV relativeFrom="paragraph">
                    <wp:posOffset>6302375</wp:posOffset>
                  </wp:positionV>
                  <wp:extent cx="2705100" cy="1404620"/>
                  <wp:effectExtent l="0" t="0" r="0" b="0"/>
                  <wp:wrapSquare wrapText="bothSides"/>
                  <wp:docPr id="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1404620"/>
                          </a:xfrm>
                          <a:prstGeom prst="rect">
                            <a:avLst/>
                          </a:prstGeom>
                          <a:solidFill>
                            <a:srgbClr val="FFFFFF"/>
                          </a:solidFill>
                          <a:ln w="9525">
                            <a:noFill/>
                            <a:miter lim="800000"/>
                            <a:headEnd/>
                            <a:tailEnd/>
                          </a:ln>
                        </wps:spPr>
                        <wps:txbx>
                          <w:txbxContent>
                            <w:p w14:paraId="63A156AA" w14:textId="77777777" w:rsidR="007A146D" w:rsidRPr="005D00BF" w:rsidRDefault="007A146D" w:rsidP="005D00BF">
                              <w:pPr>
                                <w:autoSpaceDE w:val="0"/>
                                <w:autoSpaceDN w:val="0"/>
                                <w:adjustRightInd w:val="0"/>
                                <w:spacing w:after="0" w:line="240" w:lineRule="auto"/>
                                <w:jc w:val="center"/>
                                <w:rPr>
                                  <w:rFonts w:cs="Times New Roman"/>
                                  <w:iCs/>
                                </w:rPr>
                              </w:pPr>
                            </w:p>
                            <w:p w14:paraId="3F869F4F" w14:textId="77777777" w:rsidR="007A146D" w:rsidRPr="003E3C96" w:rsidRDefault="007A146D" w:rsidP="00674A70">
                              <w:pPr>
                                <w:pStyle w:val="NormalWeb"/>
                                <w:overflowPunct w:val="0"/>
                                <w:spacing w:before="0" w:beforeAutospacing="0" w:after="0" w:afterAutospacing="0"/>
                                <w:jc w:val="center"/>
                                <w:textAlignment w:val="baseline"/>
                                <w:rPr>
                                  <w:rFonts w:ascii="Arial" w:hAnsi="Arial" w:cstheme="minorBidi"/>
                                  <w:color w:val="31489F"/>
                                  <w:kern w:val="24"/>
                                </w:rPr>
                              </w:pPr>
                              <w:r w:rsidRPr="003E3C96">
                                <w:rPr>
                                  <w:rFonts w:ascii="Arial" w:hAnsi="Arial" w:cstheme="minorBidi"/>
                                  <w:color w:val="31489F"/>
                                  <w:kern w:val="24"/>
                                </w:rPr>
                                <w:t>Autora: Yolanda de la Hoz Simón</w:t>
                              </w:r>
                            </w:p>
                            <w:p w14:paraId="2A9A7497" w14:textId="77777777" w:rsidR="007A146D" w:rsidRPr="00674A70" w:rsidRDefault="007A146D" w:rsidP="00674A70">
                              <w:pPr>
                                <w:pStyle w:val="NormalWeb"/>
                                <w:overflowPunct w:val="0"/>
                                <w:spacing w:before="0" w:beforeAutospacing="0" w:after="0" w:afterAutospacing="0"/>
                                <w:jc w:val="center"/>
                                <w:textAlignment w:val="baseline"/>
                                <w:rPr>
                                  <w:rFonts w:ascii="Arial" w:hAnsi="Arial" w:cstheme="minorBidi"/>
                                  <w:color w:val="31489F"/>
                                  <w:kern w:val="24"/>
                                  <w:lang w:val="en-US"/>
                                </w:rPr>
                              </w:pPr>
                              <w:r w:rsidRPr="00674A70">
                                <w:rPr>
                                  <w:rFonts w:ascii="Arial" w:hAnsi="Arial" w:cstheme="minorBidi"/>
                                  <w:color w:val="31489F"/>
                                  <w:kern w:val="24"/>
                                  <w:lang w:val="en-US"/>
                                </w:rPr>
                                <w:t>Tutor: Martín Molina González</w:t>
                              </w:r>
                            </w:p>
                            <w:p w14:paraId="7A3E7CC8" w14:textId="77777777" w:rsidR="007A146D" w:rsidRDefault="007A146D" w:rsidP="005D00BF"/>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03BE56" id="_x0000_s1030" type="#_x0000_t202" style="position:absolute;left:0;text-align:left;margin-left:109.2pt;margin-top:496.25pt;width:213pt;height:110.6pt;z-index:2516725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" stroked="f">
                  <v:textbox style="mso-fit-shape-to-text:t">
                    <w:txbxContent>
                      <w:p w14:paraId="63A156AA" w14:textId="77777777" w:rsidR="007A146D" w:rsidRPr="005D00BF" w:rsidRDefault="007A146D" w:rsidP="005D00BF">
                        <w:pPr>
                          <w:autoSpaceDE w:val="0"/>
                          <w:autoSpaceDN w:val="0"/>
                          <w:adjustRightInd w:val="0"/>
                          <w:spacing w:after="0" w:line="240" w:lineRule="auto"/>
                          <w:jc w:val="center"/>
                          <w:rPr>
                            <w:rFonts w:cs="Times New Roman"/>
                            <w:iCs/>
                          </w:rPr>
                        </w:pPr>
                      </w:p>
                      <w:p w14:paraId="3F869F4F" w14:textId="77777777" w:rsidR="007A146D" w:rsidRPr="003E3C96" w:rsidRDefault="007A146D" w:rsidP="00674A70">
                        <w:pPr>
                          <w:pStyle w:val="NormalWeb"/>
                          <w:overflowPunct w:val="0"/>
                          <w:spacing w:before="0" w:beforeAutospacing="0" w:after="0" w:afterAutospacing="0"/>
                          <w:jc w:val="center"/>
                          <w:textAlignment w:val="baseline"/>
                          <w:rPr>
                            <w:rFonts w:ascii="Arial" w:hAnsi="Arial" w:cstheme="minorBidi"/>
                            <w:color w:val="31489F"/>
                            <w:kern w:val="24"/>
                          </w:rPr>
                        </w:pPr>
                        <w:r w:rsidRPr="003E3C96">
                          <w:rPr>
                            <w:rFonts w:ascii="Arial" w:hAnsi="Arial" w:cstheme="minorBidi"/>
                            <w:color w:val="31489F"/>
                            <w:kern w:val="24"/>
                          </w:rPr>
                          <w:t>Autora: Yolanda de la Hoz Simón</w:t>
                        </w:r>
                      </w:p>
                      <w:p w14:paraId="2A9A7497" w14:textId="77777777" w:rsidR="007A146D" w:rsidRPr="00674A70" w:rsidRDefault="007A146D" w:rsidP="00674A70">
                        <w:pPr>
                          <w:pStyle w:val="NormalWeb"/>
                          <w:overflowPunct w:val="0"/>
                          <w:spacing w:before="0" w:beforeAutospacing="0" w:after="0" w:afterAutospacing="0"/>
                          <w:jc w:val="center"/>
                          <w:textAlignment w:val="baseline"/>
                          <w:rPr>
                            <w:rFonts w:ascii="Arial" w:hAnsi="Arial" w:cstheme="minorBidi"/>
                            <w:color w:val="31489F"/>
                            <w:kern w:val="24"/>
                            <w:lang w:val="en-US"/>
                          </w:rPr>
                        </w:pPr>
                        <w:r w:rsidRPr="00674A70">
                          <w:rPr>
                            <w:rFonts w:ascii="Arial" w:hAnsi="Arial" w:cstheme="minorBidi"/>
                            <w:color w:val="31489F"/>
                            <w:kern w:val="24"/>
                            <w:lang w:val="en-US"/>
                          </w:rPr>
                          <w:t>Tutor: Martín Molina González</w:t>
                        </w:r>
                      </w:p>
                      <w:p w14:paraId="7A3E7CC8" w14:textId="77777777" w:rsidR="007A146D" w:rsidRDefault="007A146D" w:rsidP="005D00BF"/>
                    </w:txbxContent>
                  </v:textbox>
                  <w10:wrap type="square" anchorx="margin"/>
                </v:shape>
              </w:pict>
            </mc:Fallback>
          </mc:AlternateContent>
        </w:r>
      </w:ins>
      <w:r w:rsidR="005D00BF">
        <w:rPr>
          <w:noProof/>
          <w:lang w:eastAsia="es-ES"/>
        </w:rPr>
        <w:drawing>
          <wp:anchor distT="0" distB="0" distL="114300" distR="114300" simplePos="0" relativeHeight="251660288" behindDoc="0" locked="0" layoutInCell="1" allowOverlap="1" wp14:anchorId="6948D86E" wp14:editId="53EE61CC">
            <wp:simplePos x="0" y="0"/>
            <wp:positionH relativeFrom="margin">
              <wp:posOffset>4834890</wp:posOffset>
            </wp:positionH>
            <wp:positionV relativeFrom="margin">
              <wp:posOffset>-628650</wp:posOffset>
            </wp:positionV>
            <wp:extent cx="1355725" cy="135572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55725" cy="1355725"/>
                    </a:xfrm>
                    <a:prstGeom prst="rect">
                      <a:avLst/>
                    </a:prstGeom>
                    <a:noFill/>
                  </pic:spPr>
                </pic:pic>
              </a:graphicData>
            </a:graphic>
            <wp14:sizeRelH relativeFrom="page">
              <wp14:pctWidth>0</wp14:pctWidth>
            </wp14:sizeRelH>
            <wp14:sizeRelV relativeFrom="page">
              <wp14:pctHeight>0</wp14:pctHeight>
            </wp14:sizeRelV>
          </wp:anchor>
        </w:drawing>
      </w:r>
      <w:r w:rsidR="005D00BF">
        <w:rPr>
          <w:noProof/>
          <w:lang w:eastAsia="es-ES"/>
        </w:rPr>
        <w:drawing>
          <wp:anchor distT="0" distB="0" distL="114300" distR="114300" simplePos="0" relativeHeight="251659264" behindDoc="0" locked="0" layoutInCell="1" allowOverlap="1" wp14:anchorId="6EE64069" wp14:editId="77296202">
            <wp:simplePos x="0" y="0"/>
            <wp:positionH relativeFrom="margin">
              <wp:posOffset>-866775</wp:posOffset>
            </wp:positionH>
            <wp:positionV relativeFrom="margin">
              <wp:posOffset>-1181100</wp:posOffset>
            </wp:positionV>
            <wp:extent cx="2604135" cy="2360930"/>
            <wp:effectExtent l="0" t="0" r="571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04135" cy="2360930"/>
                    </a:xfrm>
                    <a:prstGeom prst="rect">
                      <a:avLst/>
                    </a:prstGeom>
                    <a:noFill/>
                  </pic:spPr>
                </pic:pic>
              </a:graphicData>
            </a:graphic>
            <wp14:sizeRelH relativeFrom="page">
              <wp14:pctWidth>0</wp14:pctWidth>
            </wp14:sizeRelH>
            <wp14:sizeRelV relativeFrom="page">
              <wp14:pctHeight>0</wp14:pctHeight>
            </wp14:sizeRelV>
          </wp:anchor>
        </w:drawing>
      </w:r>
      <w:r w:rsidR="00091874">
        <w:rPr>
          <w:noProof/>
          <w:lang w:eastAsia="es-ES"/>
        </w:rPr>
        <mc:AlternateContent>
          <mc:Choice Requires="wps">
            <w:drawing>
              <wp:anchor distT="0" distB="0" distL="114300" distR="114300" simplePos="0" relativeHeight="251664384" behindDoc="0" locked="0" layoutInCell="1" allowOverlap="1" wp14:anchorId="4024986A" wp14:editId="7D145E8B">
                <wp:simplePos x="0" y="0"/>
                <wp:positionH relativeFrom="column">
                  <wp:posOffset>3654425</wp:posOffset>
                </wp:positionH>
                <wp:positionV relativeFrom="paragraph">
                  <wp:posOffset>8238490</wp:posOffset>
                </wp:positionV>
                <wp:extent cx="2779395" cy="1174750"/>
                <wp:effectExtent l="0" t="0" r="0" b="6350"/>
                <wp:wrapNone/>
                <wp:docPr id="307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79395" cy="11747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729D765" w14:textId="32D02D7C" w:rsidR="007A146D" w:rsidRDefault="007A146D" w:rsidP="00C51B29">
                            <w:pPr>
                              <w:pStyle w:val="NormalWeb"/>
                              <w:overflowPunct w:val="0"/>
                              <w:spacing w:before="0" w:beforeAutospacing="0" w:after="0" w:afterAutospacing="0"/>
                              <w:jc w:val="center"/>
                              <w:textAlignment w:val="baseline"/>
                            </w:pPr>
                            <w:r>
                              <w:rPr>
                                <w:rFonts w:ascii="Arial" w:hAnsi="Arial" w:cstheme="minorBidi"/>
                                <w:color w:val="31489F"/>
                                <w:kern w:val="24"/>
                                <w:sz w:val="28"/>
                                <w:szCs w:val="28"/>
                                <w:lang w:val="en-US"/>
                              </w:rPr>
                              <w:t>MADRID, JUNIO DE 2015</w:t>
                            </w:r>
                          </w:p>
                        </w:txbxContent>
                      </wps:txbx>
                      <wps:bodyPr lIns="90000" tIns="45000" rIns="90000" bIns="45000"/>
                    </wps:wsp>
                  </a:graphicData>
                </a:graphic>
              </wp:anchor>
            </w:drawing>
          </mc:Choice>
          <mc:Fallback>
            <w:pict>
              <v:rect w14:anchorId="4024986A" id="Rectangle 1" o:spid="_x0000_s1031" style="position:absolute;left:0;text-align:left;margin-left:287.75pt;margin-top:648.7pt;width:218.85pt;height:92.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" filled="f" stroked="f">
                <v:stroke joinstyle="round"/>
                <v:textbox inset="2.5mm,1.25mm,2.5mm,1.25mm">
                  <w:txbxContent>
                    <w:p w14:paraId="4729D765" w14:textId="32D02D7C" w:rsidR="007A146D" w:rsidRDefault="007A146D" w:rsidP="00C51B29">
                      <w:pPr>
                        <w:pStyle w:val="NormalWeb"/>
                        <w:overflowPunct w:val="0"/>
                        <w:spacing w:before="0" w:beforeAutospacing="0" w:after="0" w:afterAutospacing="0"/>
                        <w:jc w:val="center"/>
                        <w:textAlignment w:val="baseline"/>
                      </w:pPr>
                      <w:r>
                        <w:rPr>
                          <w:rFonts w:ascii="Arial" w:hAnsi="Arial" w:cstheme="minorBidi"/>
                          <w:color w:val="31489F"/>
                          <w:kern w:val="24"/>
                          <w:sz w:val="28"/>
                          <w:szCs w:val="28"/>
                          <w:lang w:val="en-US"/>
                        </w:rPr>
                        <w:t>MADRID, JUNIO DE 2015</w:t>
                      </w:r>
                    </w:p>
                  </w:txbxContent>
                </v:textbox>
              </v:rect>
            </w:pict>
          </mc:Fallback>
        </mc:AlternateContent>
      </w:r>
      <w:r w:rsidR="005A18E2" w:rsidRPr="00994F52">
        <w:rPr>
          <w:noProof/>
          <w:lang w:val="en-US" w:eastAsia="es-ES"/>
        </w:rPr>
        <w:t>a</w:t>
      </w:r>
    </w:p>
    <w:sdt>
      <w:sdtPr>
        <w:rPr>
          <w:rFonts w:eastAsiaTheme="minorHAnsi" w:cstheme="minorBidi"/>
          <w:b w:val="0"/>
          <w:bCs w:val="0"/>
          <w:color w:val="auto"/>
          <w:sz w:val="24"/>
          <w:szCs w:val="22"/>
          <w:lang w:val="es-ES" w:eastAsia="en-US"/>
        </w:rPr>
        <w:id w:val="1869876968"/>
        <w:docPartObj>
          <w:docPartGallery w:val="Table of Contents"/>
          <w:docPartUnique/>
        </w:docPartObj>
      </w:sdtPr>
      <w:sdtEndPr>
        <w:rPr>
          <w:noProof/>
        </w:rPr>
      </w:sdtEndPr>
      <w:sdtContent>
        <w:p w14:paraId="5F28B5C2" w14:textId="77777777" w:rsidR="00B109E7" w:rsidRDefault="005D00BF" w:rsidP="00E96811">
          <w:pPr>
            <w:pStyle w:val="TtulodeTDC"/>
          </w:pPr>
          <w:r>
            <w:t>INDICE</w:t>
          </w:r>
        </w:p>
        <w:p w14:paraId="05627714" w14:textId="3ED9F46D" w:rsidR="007F0157" w:rsidRPr="007F0157" w:rsidRDefault="007F0157" w:rsidP="007F0157">
          <w:pPr>
            <w:pStyle w:val="Sinespaciado"/>
            <w:rPr>
              <w:rFonts w:ascii="Times New Roman" w:hAnsi="Times New Roman" w:cs="Times New Roman"/>
              <w:sz w:val="24"/>
              <w:szCs w:val="24"/>
            </w:rPr>
          </w:pPr>
          <w:r w:rsidRPr="007F0157">
            <w:rPr>
              <w:rFonts w:ascii="Times New Roman" w:hAnsi="Times New Roman" w:cs="Times New Roman"/>
              <w:sz w:val="24"/>
              <w:szCs w:val="24"/>
            </w:rPr>
            <w:t xml:space="preserve">RESUMEN </w:t>
          </w:r>
        </w:p>
        <w:p w14:paraId="751789B3" w14:textId="65B32175" w:rsidR="007F0157" w:rsidRDefault="007F0157" w:rsidP="007F0157">
          <w:pPr>
            <w:pStyle w:val="Sinespaciado"/>
            <w:rPr>
              <w:rFonts w:ascii="Times New Roman" w:hAnsi="Times New Roman" w:cs="Times New Roman"/>
              <w:sz w:val="24"/>
              <w:szCs w:val="24"/>
            </w:rPr>
          </w:pPr>
          <w:r w:rsidRPr="007F0157">
            <w:rPr>
              <w:rFonts w:ascii="Times New Roman" w:hAnsi="Times New Roman" w:cs="Times New Roman"/>
              <w:sz w:val="24"/>
              <w:szCs w:val="24"/>
            </w:rPr>
            <w:t>ABSTRACT</w:t>
          </w:r>
        </w:p>
        <w:p w14:paraId="6BA5A5AD" w14:textId="77777777" w:rsidR="007F0157" w:rsidRPr="007F0157" w:rsidRDefault="007F0157" w:rsidP="007F0157">
          <w:pPr>
            <w:pStyle w:val="Sinespaciado"/>
            <w:rPr>
              <w:rFonts w:ascii="Times New Roman" w:hAnsi="Times New Roman" w:cs="Times New Roman"/>
              <w:sz w:val="24"/>
              <w:szCs w:val="24"/>
            </w:rPr>
          </w:pPr>
        </w:p>
        <w:p w14:paraId="711ADA5A" w14:textId="77777777" w:rsidR="00226839" w:rsidRDefault="00B109E7">
          <w:pPr>
            <w:pStyle w:val="TDC1"/>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421220115" w:history="1">
            <w:r w:rsidR="00226839" w:rsidRPr="003D13AF">
              <w:rPr>
                <w:rStyle w:val="Hipervnculo"/>
                <w:noProof/>
              </w:rPr>
              <w:t>1</w:t>
            </w:r>
            <w:r w:rsidR="00226839">
              <w:rPr>
                <w:rFonts w:asciiTheme="minorHAnsi" w:eastAsiaTheme="minorEastAsia" w:hAnsiTheme="minorHAnsi"/>
                <w:noProof/>
                <w:sz w:val="22"/>
                <w:lang w:eastAsia="es-ES"/>
              </w:rPr>
              <w:tab/>
            </w:r>
            <w:r w:rsidR="00226839" w:rsidRPr="003D13AF">
              <w:rPr>
                <w:rStyle w:val="Hipervnculo"/>
                <w:noProof/>
              </w:rPr>
              <w:t>INTRODUCION</w:t>
            </w:r>
            <w:r w:rsidR="00226839">
              <w:rPr>
                <w:noProof/>
                <w:webHidden/>
              </w:rPr>
              <w:tab/>
            </w:r>
            <w:r w:rsidR="00226839">
              <w:rPr>
                <w:noProof/>
                <w:webHidden/>
              </w:rPr>
              <w:fldChar w:fldCharType="begin"/>
            </w:r>
            <w:r w:rsidR="00226839">
              <w:rPr>
                <w:noProof/>
                <w:webHidden/>
              </w:rPr>
              <w:instrText xml:space="preserve"> PAGEREF _Toc421220115 \h </w:instrText>
            </w:r>
            <w:r w:rsidR="00226839">
              <w:rPr>
                <w:noProof/>
                <w:webHidden/>
              </w:rPr>
            </w:r>
            <w:r w:rsidR="00226839">
              <w:rPr>
                <w:noProof/>
                <w:webHidden/>
              </w:rPr>
              <w:fldChar w:fldCharType="separate"/>
            </w:r>
            <w:r w:rsidR="00226839">
              <w:rPr>
                <w:noProof/>
                <w:webHidden/>
              </w:rPr>
              <w:t>1</w:t>
            </w:r>
            <w:r w:rsidR="00226839">
              <w:rPr>
                <w:noProof/>
                <w:webHidden/>
              </w:rPr>
              <w:fldChar w:fldCharType="end"/>
            </w:r>
          </w:hyperlink>
        </w:p>
        <w:p w14:paraId="2E37B03F" w14:textId="77777777" w:rsidR="00226839" w:rsidRDefault="007A146D">
          <w:pPr>
            <w:pStyle w:val="TDC2"/>
            <w:tabs>
              <w:tab w:val="left" w:pos="880"/>
              <w:tab w:val="right" w:leader="dot" w:pos="8494"/>
            </w:tabs>
            <w:rPr>
              <w:rFonts w:asciiTheme="minorHAnsi" w:eastAsiaTheme="minorEastAsia" w:hAnsiTheme="minorHAnsi"/>
              <w:noProof/>
              <w:sz w:val="22"/>
              <w:lang w:eastAsia="es-ES"/>
            </w:rPr>
          </w:pPr>
          <w:hyperlink w:anchor="_Toc421220116" w:history="1">
            <w:r w:rsidR="00226839" w:rsidRPr="003D13AF">
              <w:rPr>
                <w:rStyle w:val="Hipervnculo"/>
                <w:noProof/>
              </w:rPr>
              <w:t>1.1</w:t>
            </w:r>
            <w:r w:rsidR="00226839">
              <w:rPr>
                <w:rFonts w:asciiTheme="minorHAnsi" w:eastAsiaTheme="minorEastAsia" w:hAnsiTheme="minorHAnsi"/>
                <w:noProof/>
                <w:sz w:val="22"/>
                <w:lang w:eastAsia="es-ES"/>
              </w:rPr>
              <w:tab/>
            </w:r>
            <w:r w:rsidR="00226839" w:rsidRPr="003D13AF">
              <w:rPr>
                <w:rStyle w:val="Hipervnculo"/>
                <w:noProof/>
              </w:rPr>
              <w:t>Objetivos</w:t>
            </w:r>
            <w:r w:rsidR="00226839">
              <w:rPr>
                <w:noProof/>
                <w:webHidden/>
              </w:rPr>
              <w:tab/>
            </w:r>
            <w:r w:rsidR="00226839">
              <w:rPr>
                <w:noProof/>
                <w:webHidden/>
              </w:rPr>
              <w:fldChar w:fldCharType="begin"/>
            </w:r>
            <w:r w:rsidR="00226839">
              <w:rPr>
                <w:noProof/>
                <w:webHidden/>
              </w:rPr>
              <w:instrText xml:space="preserve"> PAGEREF _Toc421220116 \h </w:instrText>
            </w:r>
            <w:r w:rsidR="00226839">
              <w:rPr>
                <w:noProof/>
                <w:webHidden/>
              </w:rPr>
            </w:r>
            <w:r w:rsidR="00226839">
              <w:rPr>
                <w:noProof/>
                <w:webHidden/>
              </w:rPr>
              <w:fldChar w:fldCharType="separate"/>
            </w:r>
            <w:r w:rsidR="00226839">
              <w:rPr>
                <w:noProof/>
                <w:webHidden/>
              </w:rPr>
              <w:t>1</w:t>
            </w:r>
            <w:r w:rsidR="00226839">
              <w:rPr>
                <w:noProof/>
                <w:webHidden/>
              </w:rPr>
              <w:fldChar w:fldCharType="end"/>
            </w:r>
          </w:hyperlink>
        </w:p>
        <w:p w14:paraId="29713CFA" w14:textId="77777777" w:rsidR="00226839" w:rsidRDefault="007A146D">
          <w:pPr>
            <w:pStyle w:val="TDC2"/>
            <w:tabs>
              <w:tab w:val="left" w:pos="880"/>
              <w:tab w:val="right" w:leader="dot" w:pos="8494"/>
            </w:tabs>
            <w:rPr>
              <w:rFonts w:asciiTheme="minorHAnsi" w:eastAsiaTheme="minorEastAsia" w:hAnsiTheme="minorHAnsi"/>
              <w:noProof/>
              <w:sz w:val="22"/>
              <w:lang w:eastAsia="es-ES"/>
            </w:rPr>
          </w:pPr>
          <w:hyperlink w:anchor="_Toc421220117" w:history="1">
            <w:r w:rsidR="00226839" w:rsidRPr="003D13AF">
              <w:rPr>
                <w:rStyle w:val="Hipervnculo"/>
                <w:noProof/>
              </w:rPr>
              <w:t>1.2</w:t>
            </w:r>
            <w:r w:rsidR="00226839">
              <w:rPr>
                <w:rFonts w:asciiTheme="minorHAnsi" w:eastAsiaTheme="minorEastAsia" w:hAnsiTheme="minorHAnsi"/>
                <w:noProof/>
                <w:sz w:val="22"/>
                <w:lang w:eastAsia="es-ES"/>
              </w:rPr>
              <w:tab/>
            </w:r>
            <w:r w:rsidR="00226839" w:rsidRPr="003D13AF">
              <w:rPr>
                <w:rStyle w:val="Hipervnculo"/>
                <w:noProof/>
              </w:rPr>
              <w:t>Organización de la memoria</w:t>
            </w:r>
            <w:r w:rsidR="00226839">
              <w:rPr>
                <w:noProof/>
                <w:webHidden/>
              </w:rPr>
              <w:tab/>
            </w:r>
            <w:r w:rsidR="00226839">
              <w:rPr>
                <w:noProof/>
                <w:webHidden/>
              </w:rPr>
              <w:fldChar w:fldCharType="begin"/>
            </w:r>
            <w:r w:rsidR="00226839">
              <w:rPr>
                <w:noProof/>
                <w:webHidden/>
              </w:rPr>
              <w:instrText xml:space="preserve"> PAGEREF _Toc421220117 \h </w:instrText>
            </w:r>
            <w:r w:rsidR="00226839">
              <w:rPr>
                <w:noProof/>
                <w:webHidden/>
              </w:rPr>
            </w:r>
            <w:r w:rsidR="00226839">
              <w:rPr>
                <w:noProof/>
                <w:webHidden/>
              </w:rPr>
              <w:fldChar w:fldCharType="separate"/>
            </w:r>
            <w:r w:rsidR="00226839">
              <w:rPr>
                <w:noProof/>
                <w:webHidden/>
              </w:rPr>
              <w:t>2</w:t>
            </w:r>
            <w:r w:rsidR="00226839">
              <w:rPr>
                <w:noProof/>
                <w:webHidden/>
              </w:rPr>
              <w:fldChar w:fldCharType="end"/>
            </w:r>
          </w:hyperlink>
        </w:p>
        <w:p w14:paraId="783CFF5C" w14:textId="77777777" w:rsidR="00226839" w:rsidRDefault="007A146D">
          <w:pPr>
            <w:pStyle w:val="TDC1"/>
            <w:rPr>
              <w:rFonts w:asciiTheme="minorHAnsi" w:eastAsiaTheme="minorEastAsia" w:hAnsiTheme="minorHAnsi"/>
              <w:noProof/>
              <w:sz w:val="22"/>
              <w:lang w:eastAsia="es-ES"/>
            </w:rPr>
          </w:pPr>
          <w:hyperlink w:anchor="_Toc421220118" w:history="1">
            <w:r w:rsidR="00226839" w:rsidRPr="003D13AF">
              <w:rPr>
                <w:rStyle w:val="Hipervnculo"/>
                <w:noProof/>
              </w:rPr>
              <w:t>2</w:t>
            </w:r>
            <w:r w:rsidR="00226839">
              <w:rPr>
                <w:rFonts w:asciiTheme="minorHAnsi" w:eastAsiaTheme="minorEastAsia" w:hAnsiTheme="minorHAnsi"/>
                <w:noProof/>
                <w:sz w:val="22"/>
                <w:lang w:eastAsia="es-ES"/>
              </w:rPr>
              <w:tab/>
            </w:r>
            <w:r w:rsidR="00226839" w:rsidRPr="003D13AF">
              <w:rPr>
                <w:rStyle w:val="Hipervnculo"/>
                <w:noProof/>
              </w:rPr>
              <w:t>DESCRIPCIÓN DEL PROBLEMA</w:t>
            </w:r>
            <w:r w:rsidR="00226839">
              <w:rPr>
                <w:noProof/>
                <w:webHidden/>
              </w:rPr>
              <w:tab/>
            </w:r>
            <w:r w:rsidR="00226839">
              <w:rPr>
                <w:noProof/>
                <w:webHidden/>
              </w:rPr>
              <w:fldChar w:fldCharType="begin"/>
            </w:r>
            <w:r w:rsidR="00226839">
              <w:rPr>
                <w:noProof/>
                <w:webHidden/>
              </w:rPr>
              <w:instrText xml:space="preserve"> PAGEREF _Toc421220118 \h </w:instrText>
            </w:r>
            <w:r w:rsidR="00226839">
              <w:rPr>
                <w:noProof/>
                <w:webHidden/>
              </w:rPr>
            </w:r>
            <w:r w:rsidR="00226839">
              <w:rPr>
                <w:noProof/>
                <w:webHidden/>
              </w:rPr>
              <w:fldChar w:fldCharType="separate"/>
            </w:r>
            <w:r w:rsidR="00226839">
              <w:rPr>
                <w:noProof/>
                <w:webHidden/>
              </w:rPr>
              <w:t>3</w:t>
            </w:r>
            <w:r w:rsidR="00226839">
              <w:rPr>
                <w:noProof/>
                <w:webHidden/>
              </w:rPr>
              <w:fldChar w:fldCharType="end"/>
            </w:r>
          </w:hyperlink>
        </w:p>
        <w:p w14:paraId="571D63A2" w14:textId="77777777" w:rsidR="00226839" w:rsidRDefault="007A146D">
          <w:pPr>
            <w:pStyle w:val="TDC2"/>
            <w:tabs>
              <w:tab w:val="left" w:pos="880"/>
              <w:tab w:val="right" w:leader="dot" w:pos="8494"/>
            </w:tabs>
            <w:rPr>
              <w:rFonts w:asciiTheme="minorHAnsi" w:eastAsiaTheme="minorEastAsia" w:hAnsiTheme="minorHAnsi"/>
              <w:noProof/>
              <w:sz w:val="22"/>
              <w:lang w:eastAsia="es-ES"/>
            </w:rPr>
          </w:pPr>
          <w:hyperlink w:anchor="_Toc421220119" w:history="1">
            <w:r w:rsidR="00226839" w:rsidRPr="003D13AF">
              <w:rPr>
                <w:rStyle w:val="Hipervnculo"/>
                <w:noProof/>
              </w:rPr>
              <w:t>2.1</w:t>
            </w:r>
            <w:r w:rsidR="00226839">
              <w:rPr>
                <w:rFonts w:asciiTheme="minorHAnsi" w:eastAsiaTheme="minorEastAsia" w:hAnsiTheme="minorHAnsi"/>
                <w:noProof/>
                <w:sz w:val="22"/>
                <w:lang w:eastAsia="es-ES"/>
              </w:rPr>
              <w:tab/>
            </w:r>
            <w:r w:rsidR="00226839" w:rsidRPr="003D13AF">
              <w:rPr>
                <w:rStyle w:val="Hipervnculo"/>
                <w:noProof/>
              </w:rPr>
              <w:t>Vehículos aéreos no tripulados</w:t>
            </w:r>
            <w:r w:rsidR="00226839">
              <w:rPr>
                <w:noProof/>
                <w:webHidden/>
              </w:rPr>
              <w:tab/>
            </w:r>
            <w:r w:rsidR="00226839">
              <w:rPr>
                <w:noProof/>
                <w:webHidden/>
              </w:rPr>
              <w:fldChar w:fldCharType="begin"/>
            </w:r>
            <w:r w:rsidR="00226839">
              <w:rPr>
                <w:noProof/>
                <w:webHidden/>
              </w:rPr>
              <w:instrText xml:space="preserve"> PAGEREF _Toc421220119 \h </w:instrText>
            </w:r>
            <w:r w:rsidR="00226839">
              <w:rPr>
                <w:noProof/>
                <w:webHidden/>
              </w:rPr>
            </w:r>
            <w:r w:rsidR="00226839">
              <w:rPr>
                <w:noProof/>
                <w:webHidden/>
              </w:rPr>
              <w:fldChar w:fldCharType="separate"/>
            </w:r>
            <w:r w:rsidR="00226839">
              <w:rPr>
                <w:noProof/>
                <w:webHidden/>
              </w:rPr>
              <w:t>3</w:t>
            </w:r>
            <w:r w:rsidR="00226839">
              <w:rPr>
                <w:noProof/>
                <w:webHidden/>
              </w:rPr>
              <w:fldChar w:fldCharType="end"/>
            </w:r>
          </w:hyperlink>
        </w:p>
        <w:p w14:paraId="1D841765" w14:textId="77777777" w:rsidR="00226839" w:rsidRDefault="007A146D">
          <w:pPr>
            <w:pStyle w:val="TDC3"/>
            <w:tabs>
              <w:tab w:val="left" w:pos="1320"/>
              <w:tab w:val="right" w:leader="dot" w:pos="8494"/>
            </w:tabs>
            <w:rPr>
              <w:rFonts w:asciiTheme="minorHAnsi" w:eastAsiaTheme="minorEastAsia" w:hAnsiTheme="minorHAnsi"/>
              <w:noProof/>
              <w:sz w:val="22"/>
              <w:lang w:eastAsia="es-ES"/>
            </w:rPr>
          </w:pPr>
          <w:hyperlink w:anchor="_Toc421220120" w:history="1">
            <w:r w:rsidR="00226839" w:rsidRPr="003D13AF">
              <w:rPr>
                <w:rStyle w:val="Hipervnculo"/>
                <w:noProof/>
              </w:rPr>
              <w:t>2.1.1</w:t>
            </w:r>
            <w:r w:rsidR="00226839">
              <w:rPr>
                <w:rFonts w:asciiTheme="minorHAnsi" w:eastAsiaTheme="minorEastAsia" w:hAnsiTheme="minorHAnsi"/>
                <w:noProof/>
                <w:sz w:val="22"/>
                <w:lang w:eastAsia="es-ES"/>
              </w:rPr>
              <w:tab/>
            </w:r>
            <w:r w:rsidR="00226839" w:rsidRPr="003D13AF">
              <w:rPr>
                <w:rStyle w:val="Hipervnculo"/>
                <w:noProof/>
              </w:rPr>
              <w:t>Clasificación de los vehículos aéreos no tripulados</w:t>
            </w:r>
            <w:r w:rsidR="00226839">
              <w:rPr>
                <w:noProof/>
                <w:webHidden/>
              </w:rPr>
              <w:tab/>
            </w:r>
            <w:r w:rsidR="00226839">
              <w:rPr>
                <w:noProof/>
                <w:webHidden/>
              </w:rPr>
              <w:fldChar w:fldCharType="begin"/>
            </w:r>
            <w:r w:rsidR="00226839">
              <w:rPr>
                <w:noProof/>
                <w:webHidden/>
              </w:rPr>
              <w:instrText xml:space="preserve"> PAGEREF _Toc421220120 \h </w:instrText>
            </w:r>
            <w:r w:rsidR="00226839">
              <w:rPr>
                <w:noProof/>
                <w:webHidden/>
              </w:rPr>
            </w:r>
            <w:r w:rsidR="00226839">
              <w:rPr>
                <w:noProof/>
                <w:webHidden/>
              </w:rPr>
              <w:fldChar w:fldCharType="separate"/>
            </w:r>
            <w:r w:rsidR="00226839">
              <w:rPr>
                <w:noProof/>
                <w:webHidden/>
              </w:rPr>
              <w:t>4</w:t>
            </w:r>
            <w:r w:rsidR="00226839">
              <w:rPr>
                <w:noProof/>
                <w:webHidden/>
              </w:rPr>
              <w:fldChar w:fldCharType="end"/>
            </w:r>
          </w:hyperlink>
        </w:p>
        <w:p w14:paraId="6F82337D" w14:textId="77777777" w:rsidR="00226839" w:rsidRDefault="007A146D">
          <w:pPr>
            <w:pStyle w:val="TDC3"/>
            <w:tabs>
              <w:tab w:val="left" w:pos="1320"/>
              <w:tab w:val="right" w:leader="dot" w:pos="8494"/>
            </w:tabs>
            <w:rPr>
              <w:rFonts w:asciiTheme="minorHAnsi" w:eastAsiaTheme="minorEastAsia" w:hAnsiTheme="minorHAnsi"/>
              <w:noProof/>
              <w:sz w:val="22"/>
              <w:lang w:eastAsia="es-ES"/>
            </w:rPr>
          </w:pPr>
          <w:hyperlink w:anchor="_Toc421220121" w:history="1">
            <w:r w:rsidR="00226839" w:rsidRPr="003D13AF">
              <w:rPr>
                <w:rStyle w:val="Hipervnculo"/>
                <w:noProof/>
              </w:rPr>
              <w:t>2.1.2</w:t>
            </w:r>
            <w:r w:rsidR="00226839">
              <w:rPr>
                <w:rFonts w:asciiTheme="minorHAnsi" w:eastAsiaTheme="minorEastAsia" w:hAnsiTheme="minorHAnsi"/>
                <w:noProof/>
                <w:sz w:val="22"/>
                <w:lang w:eastAsia="es-ES"/>
              </w:rPr>
              <w:tab/>
            </w:r>
            <w:r w:rsidR="00226839" w:rsidRPr="003D13AF">
              <w:rPr>
                <w:rStyle w:val="Hipervnculo"/>
                <w:noProof/>
              </w:rPr>
              <w:t>Misiones.</w:t>
            </w:r>
            <w:r w:rsidR="00226839">
              <w:rPr>
                <w:noProof/>
                <w:webHidden/>
              </w:rPr>
              <w:tab/>
            </w:r>
            <w:r w:rsidR="00226839">
              <w:rPr>
                <w:noProof/>
                <w:webHidden/>
              </w:rPr>
              <w:fldChar w:fldCharType="begin"/>
            </w:r>
            <w:r w:rsidR="00226839">
              <w:rPr>
                <w:noProof/>
                <w:webHidden/>
              </w:rPr>
              <w:instrText xml:space="preserve"> PAGEREF _Toc421220121 \h </w:instrText>
            </w:r>
            <w:r w:rsidR="00226839">
              <w:rPr>
                <w:noProof/>
                <w:webHidden/>
              </w:rPr>
            </w:r>
            <w:r w:rsidR="00226839">
              <w:rPr>
                <w:noProof/>
                <w:webHidden/>
              </w:rPr>
              <w:fldChar w:fldCharType="separate"/>
            </w:r>
            <w:r w:rsidR="00226839">
              <w:rPr>
                <w:noProof/>
                <w:webHidden/>
              </w:rPr>
              <w:t>7</w:t>
            </w:r>
            <w:r w:rsidR="00226839">
              <w:rPr>
                <w:noProof/>
                <w:webHidden/>
              </w:rPr>
              <w:fldChar w:fldCharType="end"/>
            </w:r>
          </w:hyperlink>
        </w:p>
        <w:p w14:paraId="70FE2C48" w14:textId="77777777" w:rsidR="00226839" w:rsidRDefault="007A146D">
          <w:pPr>
            <w:pStyle w:val="TDC3"/>
            <w:tabs>
              <w:tab w:val="left" w:pos="1320"/>
              <w:tab w:val="right" w:leader="dot" w:pos="8494"/>
            </w:tabs>
            <w:rPr>
              <w:rFonts w:asciiTheme="minorHAnsi" w:eastAsiaTheme="minorEastAsia" w:hAnsiTheme="minorHAnsi"/>
              <w:noProof/>
              <w:sz w:val="22"/>
              <w:lang w:eastAsia="es-ES"/>
            </w:rPr>
          </w:pPr>
          <w:hyperlink w:anchor="_Toc421220122" w:history="1">
            <w:r w:rsidR="00226839" w:rsidRPr="003D13AF">
              <w:rPr>
                <w:rStyle w:val="Hipervnculo"/>
                <w:noProof/>
              </w:rPr>
              <w:t>2.1.3</w:t>
            </w:r>
            <w:r w:rsidR="00226839">
              <w:rPr>
                <w:rFonts w:asciiTheme="minorHAnsi" w:eastAsiaTheme="minorEastAsia" w:hAnsiTheme="minorHAnsi"/>
                <w:noProof/>
                <w:sz w:val="22"/>
                <w:lang w:eastAsia="es-ES"/>
              </w:rPr>
              <w:tab/>
            </w:r>
            <w:r w:rsidR="00226839" w:rsidRPr="003D13AF">
              <w:rPr>
                <w:rStyle w:val="Hipervnculo"/>
                <w:noProof/>
              </w:rPr>
              <w:t>Clasificación de operadores de UAVs.</w:t>
            </w:r>
            <w:r w:rsidR="00226839">
              <w:rPr>
                <w:noProof/>
                <w:webHidden/>
              </w:rPr>
              <w:tab/>
            </w:r>
            <w:r w:rsidR="00226839">
              <w:rPr>
                <w:noProof/>
                <w:webHidden/>
              </w:rPr>
              <w:fldChar w:fldCharType="begin"/>
            </w:r>
            <w:r w:rsidR="00226839">
              <w:rPr>
                <w:noProof/>
                <w:webHidden/>
              </w:rPr>
              <w:instrText xml:space="preserve"> PAGEREF _Toc421220122 \h </w:instrText>
            </w:r>
            <w:r w:rsidR="00226839">
              <w:rPr>
                <w:noProof/>
                <w:webHidden/>
              </w:rPr>
            </w:r>
            <w:r w:rsidR="00226839">
              <w:rPr>
                <w:noProof/>
                <w:webHidden/>
              </w:rPr>
              <w:fldChar w:fldCharType="separate"/>
            </w:r>
            <w:r w:rsidR="00226839">
              <w:rPr>
                <w:noProof/>
                <w:webHidden/>
              </w:rPr>
              <w:t>9</w:t>
            </w:r>
            <w:r w:rsidR="00226839">
              <w:rPr>
                <w:noProof/>
                <w:webHidden/>
              </w:rPr>
              <w:fldChar w:fldCharType="end"/>
            </w:r>
          </w:hyperlink>
        </w:p>
        <w:p w14:paraId="61F5B952" w14:textId="77777777" w:rsidR="00226839" w:rsidRDefault="007A146D">
          <w:pPr>
            <w:pStyle w:val="TDC2"/>
            <w:tabs>
              <w:tab w:val="left" w:pos="880"/>
              <w:tab w:val="right" w:leader="dot" w:pos="8494"/>
            </w:tabs>
            <w:rPr>
              <w:rFonts w:asciiTheme="minorHAnsi" w:eastAsiaTheme="minorEastAsia" w:hAnsiTheme="minorHAnsi"/>
              <w:noProof/>
              <w:sz w:val="22"/>
              <w:lang w:eastAsia="es-ES"/>
            </w:rPr>
          </w:pPr>
          <w:hyperlink w:anchor="_Toc421220123" w:history="1">
            <w:r w:rsidR="00226839" w:rsidRPr="003D13AF">
              <w:rPr>
                <w:rStyle w:val="Hipervnculo"/>
                <w:noProof/>
              </w:rPr>
              <w:t>2.2</w:t>
            </w:r>
            <w:r w:rsidR="00226839">
              <w:rPr>
                <w:rFonts w:asciiTheme="minorHAnsi" w:eastAsiaTheme="minorEastAsia" w:hAnsiTheme="minorHAnsi"/>
                <w:noProof/>
                <w:sz w:val="22"/>
                <w:lang w:eastAsia="es-ES"/>
              </w:rPr>
              <w:tab/>
            </w:r>
            <w:r w:rsidR="00226839" w:rsidRPr="003D13AF">
              <w:rPr>
                <w:rStyle w:val="Hipervnculo"/>
                <w:noProof/>
              </w:rPr>
              <w:t>Niveles de autonomía</w:t>
            </w:r>
            <w:r w:rsidR="00226839">
              <w:rPr>
                <w:noProof/>
                <w:webHidden/>
              </w:rPr>
              <w:tab/>
            </w:r>
            <w:r w:rsidR="00226839">
              <w:rPr>
                <w:noProof/>
                <w:webHidden/>
              </w:rPr>
              <w:fldChar w:fldCharType="begin"/>
            </w:r>
            <w:r w:rsidR="00226839">
              <w:rPr>
                <w:noProof/>
                <w:webHidden/>
              </w:rPr>
              <w:instrText xml:space="preserve"> PAGEREF _Toc421220123 \h </w:instrText>
            </w:r>
            <w:r w:rsidR="00226839">
              <w:rPr>
                <w:noProof/>
                <w:webHidden/>
              </w:rPr>
            </w:r>
            <w:r w:rsidR="00226839">
              <w:rPr>
                <w:noProof/>
                <w:webHidden/>
              </w:rPr>
              <w:fldChar w:fldCharType="separate"/>
            </w:r>
            <w:r w:rsidR="00226839">
              <w:rPr>
                <w:noProof/>
                <w:webHidden/>
              </w:rPr>
              <w:t>10</w:t>
            </w:r>
            <w:r w:rsidR="00226839">
              <w:rPr>
                <w:noProof/>
                <w:webHidden/>
              </w:rPr>
              <w:fldChar w:fldCharType="end"/>
            </w:r>
          </w:hyperlink>
        </w:p>
        <w:p w14:paraId="2AD35FAC" w14:textId="77777777" w:rsidR="00226839" w:rsidRDefault="007A146D">
          <w:pPr>
            <w:pStyle w:val="TDC3"/>
            <w:tabs>
              <w:tab w:val="left" w:pos="1320"/>
              <w:tab w:val="right" w:leader="dot" w:pos="8494"/>
            </w:tabs>
            <w:rPr>
              <w:rFonts w:asciiTheme="minorHAnsi" w:eastAsiaTheme="minorEastAsia" w:hAnsiTheme="minorHAnsi"/>
              <w:noProof/>
              <w:sz w:val="22"/>
              <w:lang w:eastAsia="es-ES"/>
            </w:rPr>
          </w:pPr>
          <w:hyperlink w:anchor="_Toc421220124" w:history="1">
            <w:r w:rsidR="00226839" w:rsidRPr="003D13AF">
              <w:rPr>
                <w:rStyle w:val="Hipervnculo"/>
                <w:noProof/>
                <w:lang w:val="en-US"/>
              </w:rPr>
              <w:t>2.2.1</w:t>
            </w:r>
            <w:r w:rsidR="00226839">
              <w:rPr>
                <w:rFonts w:asciiTheme="minorHAnsi" w:eastAsiaTheme="minorEastAsia" w:hAnsiTheme="minorHAnsi"/>
                <w:noProof/>
                <w:sz w:val="22"/>
                <w:lang w:eastAsia="es-ES"/>
              </w:rPr>
              <w:tab/>
            </w:r>
            <w:r w:rsidR="00226839" w:rsidRPr="003D13AF">
              <w:rPr>
                <w:rStyle w:val="Hipervnculo"/>
                <w:noProof/>
                <w:lang w:val="en-US"/>
              </w:rPr>
              <w:t>Autonomy Levels For Unmanned Rotorcraft Systems (ALFURS)</w:t>
            </w:r>
            <w:r w:rsidR="00226839">
              <w:rPr>
                <w:noProof/>
                <w:webHidden/>
              </w:rPr>
              <w:tab/>
            </w:r>
            <w:r w:rsidR="00226839">
              <w:rPr>
                <w:noProof/>
                <w:webHidden/>
              </w:rPr>
              <w:fldChar w:fldCharType="begin"/>
            </w:r>
            <w:r w:rsidR="00226839">
              <w:rPr>
                <w:noProof/>
                <w:webHidden/>
              </w:rPr>
              <w:instrText xml:space="preserve"> PAGEREF _Toc421220124 \h </w:instrText>
            </w:r>
            <w:r w:rsidR="00226839">
              <w:rPr>
                <w:noProof/>
                <w:webHidden/>
              </w:rPr>
            </w:r>
            <w:r w:rsidR="00226839">
              <w:rPr>
                <w:noProof/>
                <w:webHidden/>
              </w:rPr>
              <w:fldChar w:fldCharType="separate"/>
            </w:r>
            <w:r w:rsidR="00226839">
              <w:rPr>
                <w:noProof/>
                <w:webHidden/>
              </w:rPr>
              <w:t>11</w:t>
            </w:r>
            <w:r w:rsidR="00226839">
              <w:rPr>
                <w:noProof/>
                <w:webHidden/>
              </w:rPr>
              <w:fldChar w:fldCharType="end"/>
            </w:r>
          </w:hyperlink>
        </w:p>
        <w:p w14:paraId="0A0A1E02" w14:textId="77777777" w:rsidR="00226839" w:rsidRDefault="007A146D">
          <w:pPr>
            <w:pStyle w:val="TDC2"/>
            <w:tabs>
              <w:tab w:val="left" w:pos="880"/>
              <w:tab w:val="right" w:leader="dot" w:pos="8494"/>
            </w:tabs>
            <w:rPr>
              <w:rFonts w:asciiTheme="minorHAnsi" w:eastAsiaTheme="minorEastAsia" w:hAnsiTheme="minorHAnsi"/>
              <w:noProof/>
              <w:sz w:val="22"/>
              <w:lang w:eastAsia="es-ES"/>
            </w:rPr>
          </w:pPr>
          <w:hyperlink w:anchor="_Toc421220125" w:history="1">
            <w:r w:rsidR="00226839" w:rsidRPr="003D13AF">
              <w:rPr>
                <w:rStyle w:val="Hipervnculo"/>
                <w:noProof/>
              </w:rPr>
              <w:t>2.3</w:t>
            </w:r>
            <w:r w:rsidR="00226839">
              <w:rPr>
                <w:rFonts w:asciiTheme="minorHAnsi" w:eastAsiaTheme="minorEastAsia" w:hAnsiTheme="minorHAnsi"/>
                <w:noProof/>
                <w:sz w:val="22"/>
                <w:lang w:eastAsia="es-ES"/>
              </w:rPr>
              <w:tab/>
            </w:r>
            <w:r w:rsidR="00226839" w:rsidRPr="003D13AF">
              <w:rPr>
                <w:rStyle w:val="Hipervnculo"/>
                <w:noProof/>
              </w:rPr>
              <w:t>Modos de Vuelo.</w:t>
            </w:r>
            <w:r w:rsidR="00226839">
              <w:rPr>
                <w:noProof/>
                <w:webHidden/>
              </w:rPr>
              <w:tab/>
            </w:r>
            <w:r w:rsidR="00226839">
              <w:rPr>
                <w:noProof/>
                <w:webHidden/>
              </w:rPr>
              <w:fldChar w:fldCharType="begin"/>
            </w:r>
            <w:r w:rsidR="00226839">
              <w:rPr>
                <w:noProof/>
                <w:webHidden/>
              </w:rPr>
              <w:instrText xml:space="preserve"> PAGEREF _Toc421220125 \h </w:instrText>
            </w:r>
            <w:r w:rsidR="00226839">
              <w:rPr>
                <w:noProof/>
                <w:webHidden/>
              </w:rPr>
            </w:r>
            <w:r w:rsidR="00226839">
              <w:rPr>
                <w:noProof/>
                <w:webHidden/>
              </w:rPr>
              <w:fldChar w:fldCharType="separate"/>
            </w:r>
            <w:r w:rsidR="00226839">
              <w:rPr>
                <w:noProof/>
                <w:webHidden/>
              </w:rPr>
              <w:t>14</w:t>
            </w:r>
            <w:r w:rsidR="00226839">
              <w:rPr>
                <w:noProof/>
                <w:webHidden/>
              </w:rPr>
              <w:fldChar w:fldCharType="end"/>
            </w:r>
          </w:hyperlink>
        </w:p>
        <w:p w14:paraId="412DE202" w14:textId="77777777" w:rsidR="00226839" w:rsidRDefault="007A146D">
          <w:pPr>
            <w:pStyle w:val="TDC3"/>
            <w:tabs>
              <w:tab w:val="left" w:pos="1320"/>
              <w:tab w:val="right" w:leader="dot" w:pos="8494"/>
            </w:tabs>
            <w:rPr>
              <w:rFonts w:asciiTheme="minorHAnsi" w:eastAsiaTheme="minorEastAsia" w:hAnsiTheme="minorHAnsi"/>
              <w:noProof/>
              <w:sz w:val="22"/>
              <w:lang w:eastAsia="es-ES"/>
            </w:rPr>
          </w:pPr>
          <w:hyperlink w:anchor="_Toc421220126" w:history="1">
            <w:r w:rsidR="00226839" w:rsidRPr="003D13AF">
              <w:rPr>
                <w:rStyle w:val="Hipervnculo"/>
                <w:noProof/>
              </w:rPr>
              <w:t>2.3.1</w:t>
            </w:r>
            <w:r w:rsidR="00226839">
              <w:rPr>
                <w:rFonts w:asciiTheme="minorHAnsi" w:eastAsiaTheme="minorEastAsia" w:hAnsiTheme="minorHAnsi"/>
                <w:noProof/>
                <w:sz w:val="22"/>
                <w:lang w:eastAsia="es-ES"/>
              </w:rPr>
              <w:tab/>
            </w:r>
            <w:r w:rsidR="00226839" w:rsidRPr="003D13AF">
              <w:rPr>
                <w:rStyle w:val="Hipervnculo"/>
                <w:noProof/>
              </w:rPr>
              <w:t>Sistemas automáticos.</w:t>
            </w:r>
            <w:r w:rsidR="00226839">
              <w:rPr>
                <w:noProof/>
                <w:webHidden/>
              </w:rPr>
              <w:tab/>
            </w:r>
            <w:r w:rsidR="00226839">
              <w:rPr>
                <w:noProof/>
                <w:webHidden/>
              </w:rPr>
              <w:fldChar w:fldCharType="begin"/>
            </w:r>
            <w:r w:rsidR="00226839">
              <w:rPr>
                <w:noProof/>
                <w:webHidden/>
              </w:rPr>
              <w:instrText xml:space="preserve"> PAGEREF _Toc421220126 \h </w:instrText>
            </w:r>
            <w:r w:rsidR="00226839">
              <w:rPr>
                <w:noProof/>
                <w:webHidden/>
              </w:rPr>
            </w:r>
            <w:r w:rsidR="00226839">
              <w:rPr>
                <w:noProof/>
                <w:webHidden/>
              </w:rPr>
              <w:fldChar w:fldCharType="separate"/>
            </w:r>
            <w:r w:rsidR="00226839">
              <w:rPr>
                <w:noProof/>
                <w:webHidden/>
              </w:rPr>
              <w:t>14</w:t>
            </w:r>
            <w:r w:rsidR="00226839">
              <w:rPr>
                <w:noProof/>
                <w:webHidden/>
              </w:rPr>
              <w:fldChar w:fldCharType="end"/>
            </w:r>
          </w:hyperlink>
        </w:p>
        <w:p w14:paraId="184431CF" w14:textId="77777777" w:rsidR="00226839" w:rsidRDefault="007A146D">
          <w:pPr>
            <w:pStyle w:val="TDC3"/>
            <w:tabs>
              <w:tab w:val="left" w:pos="1320"/>
              <w:tab w:val="right" w:leader="dot" w:pos="8494"/>
            </w:tabs>
            <w:rPr>
              <w:rFonts w:asciiTheme="minorHAnsi" w:eastAsiaTheme="minorEastAsia" w:hAnsiTheme="minorHAnsi"/>
              <w:noProof/>
              <w:sz w:val="22"/>
              <w:lang w:eastAsia="es-ES"/>
            </w:rPr>
          </w:pPr>
          <w:hyperlink w:anchor="_Toc421220127" w:history="1">
            <w:r w:rsidR="00226839" w:rsidRPr="003D13AF">
              <w:rPr>
                <w:rStyle w:val="Hipervnculo"/>
                <w:noProof/>
              </w:rPr>
              <w:t>2.3.2</w:t>
            </w:r>
            <w:r w:rsidR="00226839">
              <w:rPr>
                <w:rFonts w:asciiTheme="minorHAnsi" w:eastAsiaTheme="minorEastAsia" w:hAnsiTheme="minorHAnsi"/>
                <w:noProof/>
                <w:sz w:val="22"/>
                <w:lang w:eastAsia="es-ES"/>
              </w:rPr>
              <w:tab/>
            </w:r>
            <w:r w:rsidR="00226839" w:rsidRPr="003D13AF">
              <w:rPr>
                <w:rStyle w:val="Hipervnculo"/>
                <w:noProof/>
              </w:rPr>
              <w:t>Sistemas autónomos.</w:t>
            </w:r>
            <w:r w:rsidR="00226839">
              <w:rPr>
                <w:noProof/>
                <w:webHidden/>
              </w:rPr>
              <w:tab/>
            </w:r>
            <w:r w:rsidR="00226839">
              <w:rPr>
                <w:noProof/>
                <w:webHidden/>
              </w:rPr>
              <w:fldChar w:fldCharType="begin"/>
            </w:r>
            <w:r w:rsidR="00226839">
              <w:rPr>
                <w:noProof/>
                <w:webHidden/>
              </w:rPr>
              <w:instrText xml:space="preserve"> PAGEREF _Toc421220127 \h </w:instrText>
            </w:r>
            <w:r w:rsidR="00226839">
              <w:rPr>
                <w:noProof/>
                <w:webHidden/>
              </w:rPr>
            </w:r>
            <w:r w:rsidR="00226839">
              <w:rPr>
                <w:noProof/>
                <w:webHidden/>
              </w:rPr>
              <w:fldChar w:fldCharType="separate"/>
            </w:r>
            <w:r w:rsidR="00226839">
              <w:rPr>
                <w:noProof/>
                <w:webHidden/>
              </w:rPr>
              <w:t>16</w:t>
            </w:r>
            <w:r w:rsidR="00226839">
              <w:rPr>
                <w:noProof/>
                <w:webHidden/>
              </w:rPr>
              <w:fldChar w:fldCharType="end"/>
            </w:r>
          </w:hyperlink>
        </w:p>
        <w:p w14:paraId="0B3785D4" w14:textId="77777777" w:rsidR="00226839" w:rsidRDefault="007A146D">
          <w:pPr>
            <w:pStyle w:val="TDC1"/>
            <w:rPr>
              <w:rFonts w:asciiTheme="minorHAnsi" w:eastAsiaTheme="minorEastAsia" w:hAnsiTheme="minorHAnsi"/>
              <w:noProof/>
              <w:sz w:val="22"/>
              <w:lang w:eastAsia="es-ES"/>
            </w:rPr>
          </w:pPr>
          <w:hyperlink w:anchor="_Toc421220128" w:history="1">
            <w:r w:rsidR="00226839" w:rsidRPr="003D13AF">
              <w:rPr>
                <w:rStyle w:val="Hipervnculo"/>
                <w:noProof/>
              </w:rPr>
              <w:t>3</w:t>
            </w:r>
            <w:r w:rsidR="00226839">
              <w:rPr>
                <w:rFonts w:asciiTheme="minorHAnsi" w:eastAsiaTheme="minorEastAsia" w:hAnsiTheme="minorHAnsi"/>
                <w:noProof/>
                <w:sz w:val="22"/>
                <w:lang w:eastAsia="es-ES"/>
              </w:rPr>
              <w:tab/>
            </w:r>
            <w:r w:rsidR="00226839" w:rsidRPr="003D13AF">
              <w:rPr>
                <w:rStyle w:val="Hipervnculo"/>
                <w:noProof/>
              </w:rPr>
              <w:t>REVISIÓN DE TÉCNICAS.</w:t>
            </w:r>
            <w:r w:rsidR="00226839">
              <w:rPr>
                <w:noProof/>
                <w:webHidden/>
              </w:rPr>
              <w:tab/>
            </w:r>
            <w:r w:rsidR="00226839">
              <w:rPr>
                <w:noProof/>
                <w:webHidden/>
              </w:rPr>
              <w:fldChar w:fldCharType="begin"/>
            </w:r>
            <w:r w:rsidR="00226839">
              <w:rPr>
                <w:noProof/>
                <w:webHidden/>
              </w:rPr>
              <w:instrText xml:space="preserve"> PAGEREF _Toc421220128 \h </w:instrText>
            </w:r>
            <w:r w:rsidR="00226839">
              <w:rPr>
                <w:noProof/>
                <w:webHidden/>
              </w:rPr>
            </w:r>
            <w:r w:rsidR="00226839">
              <w:rPr>
                <w:noProof/>
                <w:webHidden/>
              </w:rPr>
              <w:fldChar w:fldCharType="separate"/>
            </w:r>
            <w:r w:rsidR="00226839">
              <w:rPr>
                <w:noProof/>
                <w:webHidden/>
              </w:rPr>
              <w:t>18</w:t>
            </w:r>
            <w:r w:rsidR="00226839">
              <w:rPr>
                <w:noProof/>
                <w:webHidden/>
              </w:rPr>
              <w:fldChar w:fldCharType="end"/>
            </w:r>
          </w:hyperlink>
        </w:p>
        <w:p w14:paraId="6C15CF42" w14:textId="77777777" w:rsidR="00226839" w:rsidRDefault="007A146D">
          <w:pPr>
            <w:pStyle w:val="TDC2"/>
            <w:tabs>
              <w:tab w:val="left" w:pos="880"/>
              <w:tab w:val="right" w:leader="dot" w:pos="8494"/>
            </w:tabs>
            <w:rPr>
              <w:rFonts w:asciiTheme="minorHAnsi" w:eastAsiaTheme="minorEastAsia" w:hAnsiTheme="minorHAnsi"/>
              <w:noProof/>
              <w:sz w:val="22"/>
              <w:lang w:eastAsia="es-ES"/>
            </w:rPr>
          </w:pPr>
          <w:hyperlink w:anchor="_Toc421220129" w:history="1">
            <w:r w:rsidR="00226839" w:rsidRPr="003D13AF">
              <w:rPr>
                <w:rStyle w:val="Hipervnculo"/>
                <w:noProof/>
              </w:rPr>
              <w:t>3.1</w:t>
            </w:r>
            <w:r w:rsidR="00226839">
              <w:rPr>
                <w:rFonts w:asciiTheme="minorHAnsi" w:eastAsiaTheme="minorEastAsia" w:hAnsiTheme="minorHAnsi"/>
                <w:noProof/>
                <w:sz w:val="22"/>
                <w:lang w:eastAsia="es-ES"/>
              </w:rPr>
              <w:tab/>
            </w:r>
            <w:r w:rsidR="00226839" w:rsidRPr="003D13AF">
              <w:rPr>
                <w:rStyle w:val="Hipervnculo"/>
                <w:noProof/>
              </w:rPr>
              <w:t>Análisis de interfaces para vehículos aéreos no tripulados</w:t>
            </w:r>
            <w:r w:rsidR="00226839">
              <w:rPr>
                <w:noProof/>
                <w:webHidden/>
              </w:rPr>
              <w:tab/>
            </w:r>
            <w:r w:rsidR="00226839">
              <w:rPr>
                <w:noProof/>
                <w:webHidden/>
              </w:rPr>
              <w:fldChar w:fldCharType="begin"/>
            </w:r>
            <w:r w:rsidR="00226839">
              <w:rPr>
                <w:noProof/>
                <w:webHidden/>
              </w:rPr>
              <w:instrText xml:space="preserve"> PAGEREF _Toc421220129 \h </w:instrText>
            </w:r>
            <w:r w:rsidR="00226839">
              <w:rPr>
                <w:noProof/>
                <w:webHidden/>
              </w:rPr>
            </w:r>
            <w:r w:rsidR="00226839">
              <w:rPr>
                <w:noProof/>
                <w:webHidden/>
              </w:rPr>
              <w:fldChar w:fldCharType="separate"/>
            </w:r>
            <w:r w:rsidR="00226839">
              <w:rPr>
                <w:noProof/>
                <w:webHidden/>
              </w:rPr>
              <w:t>18</w:t>
            </w:r>
            <w:r w:rsidR="00226839">
              <w:rPr>
                <w:noProof/>
                <w:webHidden/>
              </w:rPr>
              <w:fldChar w:fldCharType="end"/>
            </w:r>
          </w:hyperlink>
        </w:p>
        <w:p w14:paraId="1BBD0E7D" w14:textId="77777777" w:rsidR="00226839" w:rsidRDefault="007A146D">
          <w:pPr>
            <w:pStyle w:val="TDC2"/>
            <w:tabs>
              <w:tab w:val="left" w:pos="880"/>
              <w:tab w:val="right" w:leader="dot" w:pos="8494"/>
            </w:tabs>
            <w:rPr>
              <w:rFonts w:asciiTheme="minorHAnsi" w:eastAsiaTheme="minorEastAsia" w:hAnsiTheme="minorHAnsi"/>
              <w:noProof/>
              <w:sz w:val="22"/>
              <w:lang w:eastAsia="es-ES"/>
            </w:rPr>
          </w:pPr>
          <w:hyperlink w:anchor="_Toc421220130" w:history="1">
            <w:r w:rsidR="00226839" w:rsidRPr="003D13AF">
              <w:rPr>
                <w:rStyle w:val="Hipervnculo"/>
                <w:noProof/>
              </w:rPr>
              <w:t>3.2</w:t>
            </w:r>
            <w:r w:rsidR="00226839">
              <w:rPr>
                <w:rFonts w:asciiTheme="minorHAnsi" w:eastAsiaTheme="minorEastAsia" w:hAnsiTheme="minorHAnsi"/>
                <w:noProof/>
                <w:sz w:val="22"/>
                <w:lang w:eastAsia="es-ES"/>
              </w:rPr>
              <w:tab/>
            </w:r>
            <w:r w:rsidR="00226839" w:rsidRPr="003D13AF">
              <w:rPr>
                <w:rStyle w:val="Hipervnculo"/>
                <w:noProof/>
              </w:rPr>
              <w:t>Ejemplos de interfaces para vehículos aéreos no tripulados.</w:t>
            </w:r>
            <w:r w:rsidR="00226839">
              <w:rPr>
                <w:noProof/>
                <w:webHidden/>
              </w:rPr>
              <w:tab/>
            </w:r>
            <w:r w:rsidR="00226839">
              <w:rPr>
                <w:noProof/>
                <w:webHidden/>
              </w:rPr>
              <w:fldChar w:fldCharType="begin"/>
            </w:r>
            <w:r w:rsidR="00226839">
              <w:rPr>
                <w:noProof/>
                <w:webHidden/>
              </w:rPr>
              <w:instrText xml:space="preserve"> PAGEREF _Toc421220130 \h </w:instrText>
            </w:r>
            <w:r w:rsidR="00226839">
              <w:rPr>
                <w:noProof/>
                <w:webHidden/>
              </w:rPr>
            </w:r>
            <w:r w:rsidR="00226839">
              <w:rPr>
                <w:noProof/>
                <w:webHidden/>
              </w:rPr>
              <w:fldChar w:fldCharType="separate"/>
            </w:r>
            <w:r w:rsidR="00226839">
              <w:rPr>
                <w:noProof/>
                <w:webHidden/>
              </w:rPr>
              <w:t>19</w:t>
            </w:r>
            <w:r w:rsidR="00226839">
              <w:rPr>
                <w:noProof/>
                <w:webHidden/>
              </w:rPr>
              <w:fldChar w:fldCharType="end"/>
            </w:r>
          </w:hyperlink>
        </w:p>
        <w:p w14:paraId="3EE1A076" w14:textId="77777777" w:rsidR="00226839" w:rsidRDefault="007A146D">
          <w:pPr>
            <w:pStyle w:val="TDC3"/>
            <w:tabs>
              <w:tab w:val="left" w:pos="1320"/>
              <w:tab w:val="right" w:leader="dot" w:pos="8494"/>
            </w:tabs>
            <w:rPr>
              <w:rFonts w:asciiTheme="minorHAnsi" w:eastAsiaTheme="minorEastAsia" w:hAnsiTheme="minorHAnsi"/>
              <w:noProof/>
              <w:sz w:val="22"/>
              <w:lang w:eastAsia="es-ES"/>
            </w:rPr>
          </w:pPr>
          <w:hyperlink w:anchor="_Toc421220131" w:history="1">
            <w:r w:rsidR="00226839" w:rsidRPr="003D13AF">
              <w:rPr>
                <w:rStyle w:val="Hipervnculo"/>
                <w:noProof/>
              </w:rPr>
              <w:t>3.2.1</w:t>
            </w:r>
            <w:r w:rsidR="00226839">
              <w:rPr>
                <w:rFonts w:asciiTheme="minorHAnsi" w:eastAsiaTheme="minorEastAsia" w:hAnsiTheme="minorHAnsi"/>
                <w:noProof/>
                <w:sz w:val="22"/>
                <w:lang w:eastAsia="es-ES"/>
              </w:rPr>
              <w:tab/>
            </w:r>
            <w:r w:rsidR="00226839" w:rsidRPr="003D13AF">
              <w:rPr>
                <w:rStyle w:val="Hipervnculo"/>
                <w:noProof/>
              </w:rPr>
              <w:t>Ventajas e inconvenientes.</w:t>
            </w:r>
            <w:r w:rsidR="00226839">
              <w:rPr>
                <w:noProof/>
                <w:webHidden/>
              </w:rPr>
              <w:tab/>
            </w:r>
            <w:r w:rsidR="00226839">
              <w:rPr>
                <w:noProof/>
                <w:webHidden/>
              </w:rPr>
              <w:fldChar w:fldCharType="begin"/>
            </w:r>
            <w:r w:rsidR="00226839">
              <w:rPr>
                <w:noProof/>
                <w:webHidden/>
              </w:rPr>
              <w:instrText xml:space="preserve"> PAGEREF _Toc421220131 \h </w:instrText>
            </w:r>
            <w:r w:rsidR="00226839">
              <w:rPr>
                <w:noProof/>
                <w:webHidden/>
              </w:rPr>
            </w:r>
            <w:r w:rsidR="00226839">
              <w:rPr>
                <w:noProof/>
                <w:webHidden/>
              </w:rPr>
              <w:fldChar w:fldCharType="separate"/>
            </w:r>
            <w:r w:rsidR="00226839">
              <w:rPr>
                <w:noProof/>
                <w:webHidden/>
              </w:rPr>
              <w:t>21</w:t>
            </w:r>
            <w:r w:rsidR="00226839">
              <w:rPr>
                <w:noProof/>
                <w:webHidden/>
              </w:rPr>
              <w:fldChar w:fldCharType="end"/>
            </w:r>
          </w:hyperlink>
        </w:p>
        <w:p w14:paraId="70D59A8B" w14:textId="77777777" w:rsidR="00226839" w:rsidRDefault="007A146D">
          <w:pPr>
            <w:pStyle w:val="TDC1"/>
            <w:rPr>
              <w:rFonts w:asciiTheme="minorHAnsi" w:eastAsiaTheme="minorEastAsia" w:hAnsiTheme="minorHAnsi"/>
              <w:noProof/>
              <w:sz w:val="22"/>
              <w:lang w:eastAsia="es-ES"/>
            </w:rPr>
          </w:pPr>
          <w:hyperlink w:anchor="_Toc421220132" w:history="1">
            <w:r w:rsidR="00226839" w:rsidRPr="003D13AF">
              <w:rPr>
                <w:rStyle w:val="Hipervnculo"/>
                <w:noProof/>
              </w:rPr>
              <w:t>4</w:t>
            </w:r>
            <w:r w:rsidR="00226839">
              <w:rPr>
                <w:rFonts w:asciiTheme="minorHAnsi" w:eastAsiaTheme="minorEastAsia" w:hAnsiTheme="minorHAnsi"/>
                <w:noProof/>
                <w:sz w:val="22"/>
                <w:lang w:eastAsia="es-ES"/>
              </w:rPr>
              <w:tab/>
            </w:r>
            <w:r w:rsidR="00226839" w:rsidRPr="003D13AF">
              <w:rPr>
                <w:rStyle w:val="Hipervnculo"/>
                <w:noProof/>
              </w:rPr>
              <w:t>DISEÑO</w:t>
            </w:r>
            <w:r w:rsidR="00226839">
              <w:rPr>
                <w:noProof/>
                <w:webHidden/>
              </w:rPr>
              <w:tab/>
            </w:r>
            <w:r w:rsidR="00226839">
              <w:rPr>
                <w:noProof/>
                <w:webHidden/>
              </w:rPr>
              <w:fldChar w:fldCharType="begin"/>
            </w:r>
            <w:r w:rsidR="00226839">
              <w:rPr>
                <w:noProof/>
                <w:webHidden/>
              </w:rPr>
              <w:instrText xml:space="preserve"> PAGEREF _Toc421220132 \h </w:instrText>
            </w:r>
            <w:r w:rsidR="00226839">
              <w:rPr>
                <w:noProof/>
                <w:webHidden/>
              </w:rPr>
            </w:r>
            <w:r w:rsidR="00226839">
              <w:rPr>
                <w:noProof/>
                <w:webHidden/>
              </w:rPr>
              <w:fldChar w:fldCharType="separate"/>
            </w:r>
            <w:r w:rsidR="00226839">
              <w:rPr>
                <w:noProof/>
                <w:webHidden/>
              </w:rPr>
              <w:t>22</w:t>
            </w:r>
            <w:r w:rsidR="00226839">
              <w:rPr>
                <w:noProof/>
                <w:webHidden/>
              </w:rPr>
              <w:fldChar w:fldCharType="end"/>
            </w:r>
          </w:hyperlink>
        </w:p>
        <w:p w14:paraId="4D96B1DE" w14:textId="77777777" w:rsidR="00226839" w:rsidRDefault="007A146D">
          <w:pPr>
            <w:pStyle w:val="TDC2"/>
            <w:tabs>
              <w:tab w:val="left" w:pos="880"/>
              <w:tab w:val="right" w:leader="dot" w:pos="8494"/>
            </w:tabs>
            <w:rPr>
              <w:rFonts w:asciiTheme="minorHAnsi" w:eastAsiaTheme="minorEastAsia" w:hAnsiTheme="minorHAnsi"/>
              <w:noProof/>
              <w:sz w:val="22"/>
              <w:lang w:eastAsia="es-ES"/>
            </w:rPr>
          </w:pPr>
          <w:hyperlink w:anchor="_Toc421220133" w:history="1">
            <w:r w:rsidR="00226839" w:rsidRPr="003D13AF">
              <w:rPr>
                <w:rStyle w:val="Hipervnculo"/>
                <w:noProof/>
              </w:rPr>
              <w:t>4.1</w:t>
            </w:r>
            <w:r w:rsidR="00226839">
              <w:rPr>
                <w:rFonts w:asciiTheme="minorHAnsi" w:eastAsiaTheme="minorEastAsia" w:hAnsiTheme="minorHAnsi"/>
                <w:noProof/>
                <w:sz w:val="22"/>
                <w:lang w:eastAsia="es-ES"/>
              </w:rPr>
              <w:tab/>
            </w:r>
            <w:r w:rsidR="00226839" w:rsidRPr="003D13AF">
              <w:rPr>
                <w:rStyle w:val="Hipervnculo"/>
                <w:noProof/>
              </w:rPr>
              <w:t>Diseño de un HMI para un UAS autónomo.</w:t>
            </w:r>
            <w:r w:rsidR="00226839">
              <w:rPr>
                <w:noProof/>
                <w:webHidden/>
              </w:rPr>
              <w:tab/>
            </w:r>
            <w:r w:rsidR="00226839">
              <w:rPr>
                <w:noProof/>
                <w:webHidden/>
              </w:rPr>
              <w:fldChar w:fldCharType="begin"/>
            </w:r>
            <w:r w:rsidR="00226839">
              <w:rPr>
                <w:noProof/>
                <w:webHidden/>
              </w:rPr>
              <w:instrText xml:space="preserve"> PAGEREF _Toc421220133 \h </w:instrText>
            </w:r>
            <w:r w:rsidR="00226839">
              <w:rPr>
                <w:noProof/>
                <w:webHidden/>
              </w:rPr>
            </w:r>
            <w:r w:rsidR="00226839">
              <w:rPr>
                <w:noProof/>
                <w:webHidden/>
              </w:rPr>
              <w:fldChar w:fldCharType="separate"/>
            </w:r>
            <w:r w:rsidR="00226839">
              <w:rPr>
                <w:noProof/>
                <w:webHidden/>
              </w:rPr>
              <w:t>22</w:t>
            </w:r>
            <w:r w:rsidR="00226839">
              <w:rPr>
                <w:noProof/>
                <w:webHidden/>
              </w:rPr>
              <w:fldChar w:fldCharType="end"/>
            </w:r>
          </w:hyperlink>
        </w:p>
        <w:p w14:paraId="293276BA" w14:textId="77777777" w:rsidR="00226839" w:rsidRDefault="007A146D">
          <w:pPr>
            <w:pStyle w:val="TDC3"/>
            <w:tabs>
              <w:tab w:val="left" w:pos="1320"/>
              <w:tab w:val="right" w:leader="dot" w:pos="8494"/>
            </w:tabs>
            <w:rPr>
              <w:rFonts w:asciiTheme="minorHAnsi" w:eastAsiaTheme="minorEastAsia" w:hAnsiTheme="minorHAnsi"/>
              <w:noProof/>
              <w:sz w:val="22"/>
              <w:lang w:eastAsia="es-ES"/>
            </w:rPr>
          </w:pPr>
          <w:hyperlink w:anchor="_Toc421220134" w:history="1">
            <w:r w:rsidR="00226839" w:rsidRPr="003D13AF">
              <w:rPr>
                <w:rStyle w:val="Hipervnculo"/>
                <w:noProof/>
              </w:rPr>
              <w:t>4.1.1</w:t>
            </w:r>
            <w:r w:rsidR="00226839">
              <w:rPr>
                <w:rFonts w:asciiTheme="minorHAnsi" w:eastAsiaTheme="minorEastAsia" w:hAnsiTheme="minorHAnsi"/>
                <w:noProof/>
                <w:sz w:val="22"/>
                <w:lang w:eastAsia="es-ES"/>
              </w:rPr>
              <w:tab/>
            </w:r>
            <w:r w:rsidR="00226839" w:rsidRPr="003D13AF">
              <w:rPr>
                <w:rStyle w:val="Hipervnculo"/>
                <w:noProof/>
              </w:rPr>
              <w:t>Arquitectura de un vehículo aéreo no tripulado.</w:t>
            </w:r>
            <w:r w:rsidR="00226839">
              <w:rPr>
                <w:noProof/>
                <w:webHidden/>
              </w:rPr>
              <w:tab/>
            </w:r>
            <w:r w:rsidR="00226839">
              <w:rPr>
                <w:noProof/>
                <w:webHidden/>
              </w:rPr>
              <w:fldChar w:fldCharType="begin"/>
            </w:r>
            <w:r w:rsidR="00226839">
              <w:rPr>
                <w:noProof/>
                <w:webHidden/>
              </w:rPr>
              <w:instrText xml:space="preserve"> PAGEREF _Toc421220134 \h </w:instrText>
            </w:r>
            <w:r w:rsidR="00226839">
              <w:rPr>
                <w:noProof/>
                <w:webHidden/>
              </w:rPr>
            </w:r>
            <w:r w:rsidR="00226839">
              <w:rPr>
                <w:noProof/>
                <w:webHidden/>
              </w:rPr>
              <w:fldChar w:fldCharType="separate"/>
            </w:r>
            <w:r w:rsidR="00226839">
              <w:rPr>
                <w:noProof/>
                <w:webHidden/>
              </w:rPr>
              <w:t>23</w:t>
            </w:r>
            <w:r w:rsidR="00226839">
              <w:rPr>
                <w:noProof/>
                <w:webHidden/>
              </w:rPr>
              <w:fldChar w:fldCharType="end"/>
            </w:r>
          </w:hyperlink>
        </w:p>
        <w:p w14:paraId="100198B0" w14:textId="77777777" w:rsidR="00226839" w:rsidRDefault="007A146D">
          <w:pPr>
            <w:pStyle w:val="TDC3"/>
            <w:tabs>
              <w:tab w:val="left" w:pos="1320"/>
              <w:tab w:val="right" w:leader="dot" w:pos="8494"/>
            </w:tabs>
            <w:rPr>
              <w:rFonts w:asciiTheme="minorHAnsi" w:eastAsiaTheme="minorEastAsia" w:hAnsiTheme="minorHAnsi"/>
              <w:noProof/>
              <w:sz w:val="22"/>
              <w:lang w:eastAsia="es-ES"/>
            </w:rPr>
          </w:pPr>
          <w:hyperlink w:anchor="_Toc421220135" w:history="1">
            <w:r w:rsidR="00226839" w:rsidRPr="003D13AF">
              <w:rPr>
                <w:rStyle w:val="Hipervnculo"/>
                <w:noProof/>
              </w:rPr>
              <w:t>4.1.2</w:t>
            </w:r>
            <w:r w:rsidR="00226839">
              <w:rPr>
                <w:rFonts w:asciiTheme="minorHAnsi" w:eastAsiaTheme="minorEastAsia" w:hAnsiTheme="minorHAnsi"/>
                <w:noProof/>
                <w:sz w:val="22"/>
                <w:lang w:eastAsia="es-ES"/>
              </w:rPr>
              <w:tab/>
            </w:r>
            <w:r w:rsidR="00226839" w:rsidRPr="003D13AF">
              <w:rPr>
                <w:rStyle w:val="Hipervnculo"/>
                <w:noProof/>
              </w:rPr>
              <w:t>Vehicle interface.</w:t>
            </w:r>
            <w:r w:rsidR="00226839">
              <w:rPr>
                <w:noProof/>
                <w:webHidden/>
              </w:rPr>
              <w:tab/>
            </w:r>
            <w:r w:rsidR="00226839">
              <w:rPr>
                <w:noProof/>
                <w:webHidden/>
              </w:rPr>
              <w:fldChar w:fldCharType="begin"/>
            </w:r>
            <w:r w:rsidR="00226839">
              <w:rPr>
                <w:noProof/>
                <w:webHidden/>
              </w:rPr>
              <w:instrText xml:space="preserve"> PAGEREF _Toc421220135 \h </w:instrText>
            </w:r>
            <w:r w:rsidR="00226839">
              <w:rPr>
                <w:noProof/>
                <w:webHidden/>
              </w:rPr>
            </w:r>
            <w:r w:rsidR="00226839">
              <w:rPr>
                <w:noProof/>
                <w:webHidden/>
              </w:rPr>
              <w:fldChar w:fldCharType="separate"/>
            </w:r>
            <w:r w:rsidR="00226839">
              <w:rPr>
                <w:noProof/>
                <w:webHidden/>
              </w:rPr>
              <w:t>24</w:t>
            </w:r>
            <w:r w:rsidR="00226839">
              <w:rPr>
                <w:noProof/>
                <w:webHidden/>
              </w:rPr>
              <w:fldChar w:fldCharType="end"/>
            </w:r>
          </w:hyperlink>
        </w:p>
        <w:p w14:paraId="284B469F" w14:textId="77777777" w:rsidR="00226839" w:rsidRDefault="007A146D">
          <w:pPr>
            <w:pStyle w:val="TDC3"/>
            <w:tabs>
              <w:tab w:val="left" w:pos="1320"/>
              <w:tab w:val="right" w:leader="dot" w:pos="8494"/>
            </w:tabs>
            <w:rPr>
              <w:rFonts w:asciiTheme="minorHAnsi" w:eastAsiaTheme="minorEastAsia" w:hAnsiTheme="minorHAnsi"/>
              <w:noProof/>
              <w:sz w:val="22"/>
              <w:lang w:eastAsia="es-ES"/>
            </w:rPr>
          </w:pPr>
          <w:hyperlink w:anchor="_Toc421220136" w:history="1">
            <w:r w:rsidR="00226839" w:rsidRPr="003D13AF">
              <w:rPr>
                <w:rStyle w:val="Hipervnculo"/>
                <w:noProof/>
              </w:rPr>
              <w:t>4.1.3</w:t>
            </w:r>
            <w:r w:rsidR="00226839">
              <w:rPr>
                <w:rFonts w:asciiTheme="minorHAnsi" w:eastAsiaTheme="minorEastAsia" w:hAnsiTheme="minorHAnsi"/>
                <w:noProof/>
                <w:sz w:val="22"/>
                <w:lang w:eastAsia="es-ES"/>
              </w:rPr>
              <w:tab/>
            </w:r>
            <w:r w:rsidR="00226839" w:rsidRPr="003D13AF">
              <w:rPr>
                <w:rStyle w:val="Hipervnculo"/>
                <w:noProof/>
              </w:rPr>
              <w:t>Sistema de Percepción.</w:t>
            </w:r>
            <w:r w:rsidR="00226839">
              <w:rPr>
                <w:noProof/>
                <w:webHidden/>
              </w:rPr>
              <w:tab/>
            </w:r>
            <w:r w:rsidR="00226839">
              <w:rPr>
                <w:noProof/>
                <w:webHidden/>
              </w:rPr>
              <w:fldChar w:fldCharType="begin"/>
            </w:r>
            <w:r w:rsidR="00226839">
              <w:rPr>
                <w:noProof/>
                <w:webHidden/>
              </w:rPr>
              <w:instrText xml:space="preserve"> PAGEREF _Toc421220136 \h </w:instrText>
            </w:r>
            <w:r w:rsidR="00226839">
              <w:rPr>
                <w:noProof/>
                <w:webHidden/>
              </w:rPr>
            </w:r>
            <w:r w:rsidR="00226839">
              <w:rPr>
                <w:noProof/>
                <w:webHidden/>
              </w:rPr>
              <w:fldChar w:fldCharType="separate"/>
            </w:r>
            <w:r w:rsidR="00226839">
              <w:rPr>
                <w:noProof/>
                <w:webHidden/>
              </w:rPr>
              <w:t>24</w:t>
            </w:r>
            <w:r w:rsidR="00226839">
              <w:rPr>
                <w:noProof/>
                <w:webHidden/>
              </w:rPr>
              <w:fldChar w:fldCharType="end"/>
            </w:r>
          </w:hyperlink>
        </w:p>
        <w:p w14:paraId="6AE0FB74" w14:textId="77777777" w:rsidR="00226839" w:rsidRDefault="007A146D">
          <w:pPr>
            <w:pStyle w:val="TDC3"/>
            <w:tabs>
              <w:tab w:val="left" w:pos="1320"/>
              <w:tab w:val="right" w:leader="dot" w:pos="8494"/>
            </w:tabs>
            <w:rPr>
              <w:rFonts w:asciiTheme="minorHAnsi" w:eastAsiaTheme="minorEastAsia" w:hAnsiTheme="minorHAnsi"/>
              <w:noProof/>
              <w:sz w:val="22"/>
              <w:lang w:eastAsia="es-ES"/>
            </w:rPr>
          </w:pPr>
          <w:hyperlink w:anchor="_Toc421220137" w:history="1">
            <w:r w:rsidR="00226839" w:rsidRPr="003D13AF">
              <w:rPr>
                <w:rStyle w:val="Hipervnculo"/>
                <w:noProof/>
              </w:rPr>
              <w:t>4.1.4</w:t>
            </w:r>
            <w:r w:rsidR="00226839">
              <w:rPr>
                <w:rFonts w:asciiTheme="minorHAnsi" w:eastAsiaTheme="minorEastAsia" w:hAnsiTheme="minorHAnsi"/>
                <w:noProof/>
                <w:sz w:val="22"/>
                <w:lang w:eastAsia="es-ES"/>
              </w:rPr>
              <w:tab/>
            </w:r>
            <w:r w:rsidR="00226839" w:rsidRPr="003D13AF">
              <w:rPr>
                <w:rStyle w:val="Hipervnculo"/>
                <w:noProof/>
              </w:rPr>
              <w:t>Sistema de Control.</w:t>
            </w:r>
            <w:r w:rsidR="00226839">
              <w:rPr>
                <w:noProof/>
                <w:webHidden/>
              </w:rPr>
              <w:tab/>
            </w:r>
            <w:r w:rsidR="00226839">
              <w:rPr>
                <w:noProof/>
                <w:webHidden/>
              </w:rPr>
              <w:fldChar w:fldCharType="begin"/>
            </w:r>
            <w:r w:rsidR="00226839">
              <w:rPr>
                <w:noProof/>
                <w:webHidden/>
              </w:rPr>
              <w:instrText xml:space="preserve"> PAGEREF _Toc421220137 \h </w:instrText>
            </w:r>
            <w:r w:rsidR="00226839">
              <w:rPr>
                <w:noProof/>
                <w:webHidden/>
              </w:rPr>
            </w:r>
            <w:r w:rsidR="00226839">
              <w:rPr>
                <w:noProof/>
                <w:webHidden/>
              </w:rPr>
              <w:fldChar w:fldCharType="separate"/>
            </w:r>
            <w:r w:rsidR="00226839">
              <w:rPr>
                <w:noProof/>
                <w:webHidden/>
              </w:rPr>
              <w:t>25</w:t>
            </w:r>
            <w:r w:rsidR="00226839">
              <w:rPr>
                <w:noProof/>
                <w:webHidden/>
              </w:rPr>
              <w:fldChar w:fldCharType="end"/>
            </w:r>
          </w:hyperlink>
        </w:p>
        <w:p w14:paraId="541B8C19" w14:textId="77777777" w:rsidR="00226839" w:rsidRDefault="007A146D">
          <w:pPr>
            <w:pStyle w:val="TDC3"/>
            <w:tabs>
              <w:tab w:val="left" w:pos="1320"/>
              <w:tab w:val="right" w:leader="dot" w:pos="8494"/>
            </w:tabs>
            <w:rPr>
              <w:rFonts w:asciiTheme="minorHAnsi" w:eastAsiaTheme="minorEastAsia" w:hAnsiTheme="minorHAnsi"/>
              <w:noProof/>
              <w:sz w:val="22"/>
              <w:lang w:eastAsia="es-ES"/>
            </w:rPr>
          </w:pPr>
          <w:hyperlink w:anchor="_Toc421220138" w:history="1">
            <w:r w:rsidR="00226839" w:rsidRPr="003D13AF">
              <w:rPr>
                <w:rStyle w:val="Hipervnculo"/>
                <w:noProof/>
              </w:rPr>
              <w:t>4.1.5</w:t>
            </w:r>
            <w:r w:rsidR="00226839">
              <w:rPr>
                <w:rFonts w:asciiTheme="minorHAnsi" w:eastAsiaTheme="minorEastAsia" w:hAnsiTheme="minorHAnsi"/>
                <w:noProof/>
                <w:sz w:val="22"/>
                <w:lang w:eastAsia="es-ES"/>
              </w:rPr>
              <w:tab/>
            </w:r>
            <w:r w:rsidR="00226839" w:rsidRPr="003D13AF">
              <w:rPr>
                <w:rStyle w:val="Hipervnculo"/>
                <w:noProof/>
              </w:rPr>
              <w:t>Sistema de Supervisión.</w:t>
            </w:r>
            <w:r w:rsidR="00226839">
              <w:rPr>
                <w:noProof/>
                <w:webHidden/>
              </w:rPr>
              <w:tab/>
            </w:r>
            <w:r w:rsidR="00226839">
              <w:rPr>
                <w:noProof/>
                <w:webHidden/>
              </w:rPr>
              <w:fldChar w:fldCharType="begin"/>
            </w:r>
            <w:r w:rsidR="00226839">
              <w:rPr>
                <w:noProof/>
                <w:webHidden/>
              </w:rPr>
              <w:instrText xml:space="preserve"> PAGEREF _Toc421220138 \h </w:instrText>
            </w:r>
            <w:r w:rsidR="00226839">
              <w:rPr>
                <w:noProof/>
                <w:webHidden/>
              </w:rPr>
            </w:r>
            <w:r w:rsidR="00226839">
              <w:rPr>
                <w:noProof/>
                <w:webHidden/>
              </w:rPr>
              <w:fldChar w:fldCharType="separate"/>
            </w:r>
            <w:r w:rsidR="00226839">
              <w:rPr>
                <w:noProof/>
                <w:webHidden/>
              </w:rPr>
              <w:t>26</w:t>
            </w:r>
            <w:r w:rsidR="00226839">
              <w:rPr>
                <w:noProof/>
                <w:webHidden/>
              </w:rPr>
              <w:fldChar w:fldCharType="end"/>
            </w:r>
          </w:hyperlink>
        </w:p>
        <w:p w14:paraId="3FDA77C5" w14:textId="77777777" w:rsidR="00226839" w:rsidRDefault="007A146D">
          <w:pPr>
            <w:pStyle w:val="TDC3"/>
            <w:tabs>
              <w:tab w:val="left" w:pos="1320"/>
              <w:tab w:val="right" w:leader="dot" w:pos="8494"/>
            </w:tabs>
            <w:rPr>
              <w:rFonts w:asciiTheme="minorHAnsi" w:eastAsiaTheme="minorEastAsia" w:hAnsiTheme="minorHAnsi"/>
              <w:noProof/>
              <w:sz w:val="22"/>
              <w:lang w:eastAsia="es-ES"/>
            </w:rPr>
          </w:pPr>
          <w:hyperlink w:anchor="_Toc421220139" w:history="1">
            <w:r w:rsidR="00226839" w:rsidRPr="003D13AF">
              <w:rPr>
                <w:rStyle w:val="Hipervnculo"/>
                <w:noProof/>
              </w:rPr>
              <w:t>4.1.6</w:t>
            </w:r>
            <w:r w:rsidR="00226839">
              <w:rPr>
                <w:rFonts w:asciiTheme="minorHAnsi" w:eastAsiaTheme="minorEastAsia" w:hAnsiTheme="minorHAnsi"/>
                <w:noProof/>
                <w:sz w:val="22"/>
                <w:lang w:eastAsia="es-ES"/>
              </w:rPr>
              <w:tab/>
            </w:r>
            <w:r w:rsidR="00226839" w:rsidRPr="003D13AF">
              <w:rPr>
                <w:rStyle w:val="Hipervnculo"/>
                <w:noProof/>
              </w:rPr>
              <w:t>Sistema de Planificación.</w:t>
            </w:r>
            <w:r w:rsidR="00226839">
              <w:rPr>
                <w:noProof/>
                <w:webHidden/>
              </w:rPr>
              <w:tab/>
            </w:r>
            <w:r w:rsidR="00226839">
              <w:rPr>
                <w:noProof/>
                <w:webHidden/>
              </w:rPr>
              <w:fldChar w:fldCharType="begin"/>
            </w:r>
            <w:r w:rsidR="00226839">
              <w:rPr>
                <w:noProof/>
                <w:webHidden/>
              </w:rPr>
              <w:instrText xml:space="preserve"> PAGEREF _Toc421220139 \h </w:instrText>
            </w:r>
            <w:r w:rsidR="00226839">
              <w:rPr>
                <w:noProof/>
                <w:webHidden/>
              </w:rPr>
            </w:r>
            <w:r w:rsidR="00226839">
              <w:rPr>
                <w:noProof/>
                <w:webHidden/>
              </w:rPr>
              <w:fldChar w:fldCharType="separate"/>
            </w:r>
            <w:r w:rsidR="00226839">
              <w:rPr>
                <w:noProof/>
                <w:webHidden/>
              </w:rPr>
              <w:t>26</w:t>
            </w:r>
            <w:r w:rsidR="00226839">
              <w:rPr>
                <w:noProof/>
                <w:webHidden/>
              </w:rPr>
              <w:fldChar w:fldCharType="end"/>
            </w:r>
          </w:hyperlink>
        </w:p>
        <w:p w14:paraId="3B318E7E" w14:textId="77777777" w:rsidR="00226839" w:rsidRDefault="007A146D">
          <w:pPr>
            <w:pStyle w:val="TDC2"/>
            <w:tabs>
              <w:tab w:val="left" w:pos="880"/>
              <w:tab w:val="right" w:leader="dot" w:pos="8494"/>
            </w:tabs>
            <w:rPr>
              <w:rFonts w:asciiTheme="minorHAnsi" w:eastAsiaTheme="minorEastAsia" w:hAnsiTheme="minorHAnsi"/>
              <w:noProof/>
              <w:sz w:val="22"/>
              <w:lang w:eastAsia="es-ES"/>
            </w:rPr>
          </w:pPr>
          <w:hyperlink w:anchor="_Toc421220140" w:history="1">
            <w:r w:rsidR="00226839" w:rsidRPr="003D13AF">
              <w:rPr>
                <w:rStyle w:val="Hipervnculo"/>
                <w:noProof/>
                <w:lang w:val="en-US"/>
              </w:rPr>
              <w:t>4.2</w:t>
            </w:r>
            <w:r w:rsidR="00226839">
              <w:rPr>
                <w:rFonts w:asciiTheme="minorHAnsi" w:eastAsiaTheme="minorEastAsia" w:hAnsiTheme="minorHAnsi"/>
                <w:noProof/>
                <w:sz w:val="22"/>
                <w:lang w:eastAsia="es-ES"/>
              </w:rPr>
              <w:tab/>
            </w:r>
            <w:r w:rsidR="00226839" w:rsidRPr="003D13AF">
              <w:rPr>
                <w:rStyle w:val="Hipervnculo"/>
                <w:noProof/>
                <w:lang w:val="en-US"/>
              </w:rPr>
              <w:t>IARC – International Aerial Robotics Competition</w:t>
            </w:r>
            <w:r w:rsidR="00226839">
              <w:rPr>
                <w:noProof/>
                <w:webHidden/>
              </w:rPr>
              <w:tab/>
            </w:r>
            <w:r w:rsidR="00226839">
              <w:rPr>
                <w:noProof/>
                <w:webHidden/>
              </w:rPr>
              <w:fldChar w:fldCharType="begin"/>
            </w:r>
            <w:r w:rsidR="00226839">
              <w:rPr>
                <w:noProof/>
                <w:webHidden/>
              </w:rPr>
              <w:instrText xml:space="preserve"> PAGEREF _Toc421220140 \h </w:instrText>
            </w:r>
            <w:r w:rsidR="00226839">
              <w:rPr>
                <w:noProof/>
                <w:webHidden/>
              </w:rPr>
            </w:r>
            <w:r w:rsidR="00226839">
              <w:rPr>
                <w:noProof/>
                <w:webHidden/>
              </w:rPr>
              <w:fldChar w:fldCharType="separate"/>
            </w:r>
            <w:r w:rsidR="00226839">
              <w:rPr>
                <w:noProof/>
                <w:webHidden/>
              </w:rPr>
              <w:t>27</w:t>
            </w:r>
            <w:r w:rsidR="00226839">
              <w:rPr>
                <w:noProof/>
                <w:webHidden/>
              </w:rPr>
              <w:fldChar w:fldCharType="end"/>
            </w:r>
          </w:hyperlink>
        </w:p>
        <w:p w14:paraId="77344E03" w14:textId="77777777" w:rsidR="00226839" w:rsidRDefault="007A146D">
          <w:pPr>
            <w:pStyle w:val="TDC3"/>
            <w:tabs>
              <w:tab w:val="left" w:pos="1320"/>
              <w:tab w:val="right" w:leader="dot" w:pos="8494"/>
            </w:tabs>
            <w:rPr>
              <w:rFonts w:asciiTheme="minorHAnsi" w:eastAsiaTheme="minorEastAsia" w:hAnsiTheme="minorHAnsi"/>
              <w:noProof/>
              <w:sz w:val="22"/>
              <w:lang w:eastAsia="es-ES"/>
            </w:rPr>
          </w:pPr>
          <w:hyperlink w:anchor="_Toc421220141" w:history="1">
            <w:r w:rsidR="00226839" w:rsidRPr="003D13AF">
              <w:rPr>
                <w:rStyle w:val="Hipervnculo"/>
                <w:noProof/>
              </w:rPr>
              <w:t>4.2.1</w:t>
            </w:r>
            <w:r w:rsidR="00226839">
              <w:rPr>
                <w:rFonts w:asciiTheme="minorHAnsi" w:eastAsiaTheme="minorEastAsia" w:hAnsiTheme="minorHAnsi"/>
                <w:noProof/>
                <w:sz w:val="22"/>
                <w:lang w:eastAsia="es-ES"/>
              </w:rPr>
              <w:tab/>
            </w:r>
            <w:r w:rsidR="00226839" w:rsidRPr="003D13AF">
              <w:rPr>
                <w:rStyle w:val="Hipervnculo"/>
                <w:noProof/>
              </w:rPr>
              <w:t>Misión 7</w:t>
            </w:r>
            <w:r w:rsidR="00226839">
              <w:rPr>
                <w:noProof/>
                <w:webHidden/>
              </w:rPr>
              <w:tab/>
            </w:r>
            <w:r w:rsidR="00226839">
              <w:rPr>
                <w:noProof/>
                <w:webHidden/>
              </w:rPr>
              <w:fldChar w:fldCharType="begin"/>
            </w:r>
            <w:r w:rsidR="00226839">
              <w:rPr>
                <w:noProof/>
                <w:webHidden/>
              </w:rPr>
              <w:instrText xml:space="preserve"> PAGEREF _Toc421220141 \h </w:instrText>
            </w:r>
            <w:r w:rsidR="00226839">
              <w:rPr>
                <w:noProof/>
                <w:webHidden/>
              </w:rPr>
            </w:r>
            <w:r w:rsidR="00226839">
              <w:rPr>
                <w:noProof/>
                <w:webHidden/>
              </w:rPr>
              <w:fldChar w:fldCharType="separate"/>
            </w:r>
            <w:r w:rsidR="00226839">
              <w:rPr>
                <w:noProof/>
                <w:webHidden/>
              </w:rPr>
              <w:t>27</w:t>
            </w:r>
            <w:r w:rsidR="00226839">
              <w:rPr>
                <w:noProof/>
                <w:webHidden/>
              </w:rPr>
              <w:fldChar w:fldCharType="end"/>
            </w:r>
          </w:hyperlink>
        </w:p>
        <w:p w14:paraId="2CA1CBEB" w14:textId="77777777" w:rsidR="00226839" w:rsidRDefault="007A146D">
          <w:pPr>
            <w:pStyle w:val="TDC2"/>
            <w:tabs>
              <w:tab w:val="left" w:pos="880"/>
              <w:tab w:val="right" w:leader="dot" w:pos="8494"/>
            </w:tabs>
            <w:rPr>
              <w:rFonts w:asciiTheme="minorHAnsi" w:eastAsiaTheme="minorEastAsia" w:hAnsiTheme="minorHAnsi"/>
              <w:noProof/>
              <w:sz w:val="22"/>
              <w:lang w:eastAsia="es-ES"/>
            </w:rPr>
          </w:pPr>
          <w:hyperlink w:anchor="_Toc421220142" w:history="1">
            <w:r w:rsidR="00226839" w:rsidRPr="003D13AF">
              <w:rPr>
                <w:rStyle w:val="Hipervnculo"/>
                <w:noProof/>
              </w:rPr>
              <w:t>4.3</w:t>
            </w:r>
            <w:r w:rsidR="00226839">
              <w:rPr>
                <w:rFonts w:asciiTheme="minorHAnsi" w:eastAsiaTheme="minorEastAsia" w:hAnsiTheme="minorHAnsi"/>
                <w:noProof/>
                <w:sz w:val="22"/>
                <w:lang w:eastAsia="es-ES"/>
              </w:rPr>
              <w:tab/>
            </w:r>
            <w:r w:rsidR="00226839" w:rsidRPr="003D13AF">
              <w:rPr>
                <w:rStyle w:val="Hipervnculo"/>
                <w:noProof/>
              </w:rPr>
              <w:t>Evaluación de las funcionalidades básicas del HMI.</w:t>
            </w:r>
            <w:r w:rsidR="00226839">
              <w:rPr>
                <w:noProof/>
                <w:webHidden/>
              </w:rPr>
              <w:tab/>
            </w:r>
            <w:r w:rsidR="00226839">
              <w:rPr>
                <w:noProof/>
                <w:webHidden/>
              </w:rPr>
              <w:fldChar w:fldCharType="begin"/>
            </w:r>
            <w:r w:rsidR="00226839">
              <w:rPr>
                <w:noProof/>
                <w:webHidden/>
              </w:rPr>
              <w:instrText xml:space="preserve"> PAGEREF _Toc421220142 \h </w:instrText>
            </w:r>
            <w:r w:rsidR="00226839">
              <w:rPr>
                <w:noProof/>
                <w:webHidden/>
              </w:rPr>
            </w:r>
            <w:r w:rsidR="00226839">
              <w:rPr>
                <w:noProof/>
                <w:webHidden/>
              </w:rPr>
              <w:fldChar w:fldCharType="separate"/>
            </w:r>
            <w:r w:rsidR="00226839">
              <w:rPr>
                <w:noProof/>
                <w:webHidden/>
              </w:rPr>
              <w:t>29</w:t>
            </w:r>
            <w:r w:rsidR="00226839">
              <w:rPr>
                <w:noProof/>
                <w:webHidden/>
              </w:rPr>
              <w:fldChar w:fldCharType="end"/>
            </w:r>
          </w:hyperlink>
        </w:p>
        <w:p w14:paraId="5618AF8A" w14:textId="77777777" w:rsidR="00226839" w:rsidRDefault="007A146D">
          <w:pPr>
            <w:pStyle w:val="TDC3"/>
            <w:tabs>
              <w:tab w:val="left" w:pos="1320"/>
              <w:tab w:val="right" w:leader="dot" w:pos="8494"/>
            </w:tabs>
            <w:rPr>
              <w:rFonts w:asciiTheme="minorHAnsi" w:eastAsiaTheme="minorEastAsia" w:hAnsiTheme="minorHAnsi"/>
              <w:noProof/>
              <w:sz w:val="22"/>
              <w:lang w:eastAsia="es-ES"/>
            </w:rPr>
          </w:pPr>
          <w:hyperlink w:anchor="_Toc421220143" w:history="1">
            <w:r w:rsidR="00226839" w:rsidRPr="003D13AF">
              <w:rPr>
                <w:rStyle w:val="Hipervnculo"/>
                <w:noProof/>
              </w:rPr>
              <w:t>4.3.1</w:t>
            </w:r>
            <w:r w:rsidR="00226839">
              <w:rPr>
                <w:rFonts w:asciiTheme="minorHAnsi" w:eastAsiaTheme="minorEastAsia" w:hAnsiTheme="minorHAnsi"/>
                <w:noProof/>
                <w:sz w:val="22"/>
                <w:lang w:eastAsia="es-ES"/>
              </w:rPr>
              <w:tab/>
            </w:r>
            <w:r w:rsidR="00226839" w:rsidRPr="003D13AF">
              <w:rPr>
                <w:rStyle w:val="Hipervnculo"/>
                <w:noProof/>
              </w:rPr>
              <w:t>Descripción de cada uno de los elementos del UAS y HMI</w:t>
            </w:r>
            <w:r w:rsidR="00226839">
              <w:rPr>
                <w:noProof/>
                <w:webHidden/>
              </w:rPr>
              <w:tab/>
            </w:r>
            <w:r w:rsidR="00226839">
              <w:rPr>
                <w:noProof/>
                <w:webHidden/>
              </w:rPr>
              <w:fldChar w:fldCharType="begin"/>
            </w:r>
            <w:r w:rsidR="00226839">
              <w:rPr>
                <w:noProof/>
                <w:webHidden/>
              </w:rPr>
              <w:instrText xml:space="preserve"> PAGEREF _Toc421220143 \h </w:instrText>
            </w:r>
            <w:r w:rsidR="00226839">
              <w:rPr>
                <w:noProof/>
                <w:webHidden/>
              </w:rPr>
            </w:r>
            <w:r w:rsidR="00226839">
              <w:rPr>
                <w:noProof/>
                <w:webHidden/>
              </w:rPr>
              <w:fldChar w:fldCharType="separate"/>
            </w:r>
            <w:r w:rsidR="00226839">
              <w:rPr>
                <w:noProof/>
                <w:webHidden/>
              </w:rPr>
              <w:t>30</w:t>
            </w:r>
            <w:r w:rsidR="00226839">
              <w:rPr>
                <w:noProof/>
                <w:webHidden/>
              </w:rPr>
              <w:fldChar w:fldCharType="end"/>
            </w:r>
          </w:hyperlink>
        </w:p>
        <w:p w14:paraId="0C1331AE" w14:textId="77777777" w:rsidR="00226839" w:rsidRDefault="007A146D">
          <w:pPr>
            <w:pStyle w:val="TDC3"/>
            <w:tabs>
              <w:tab w:val="left" w:pos="1320"/>
              <w:tab w:val="right" w:leader="dot" w:pos="8494"/>
            </w:tabs>
            <w:rPr>
              <w:rFonts w:asciiTheme="minorHAnsi" w:eastAsiaTheme="minorEastAsia" w:hAnsiTheme="minorHAnsi"/>
              <w:noProof/>
              <w:sz w:val="22"/>
              <w:lang w:eastAsia="es-ES"/>
            </w:rPr>
          </w:pPr>
          <w:hyperlink w:anchor="_Toc421220144" w:history="1">
            <w:r w:rsidR="00226839" w:rsidRPr="003D13AF">
              <w:rPr>
                <w:rStyle w:val="Hipervnculo"/>
                <w:noProof/>
              </w:rPr>
              <w:t>4.3.2</w:t>
            </w:r>
            <w:r w:rsidR="00226839">
              <w:rPr>
                <w:rFonts w:asciiTheme="minorHAnsi" w:eastAsiaTheme="minorEastAsia" w:hAnsiTheme="minorHAnsi"/>
                <w:noProof/>
                <w:sz w:val="22"/>
                <w:lang w:eastAsia="es-ES"/>
              </w:rPr>
              <w:tab/>
            </w:r>
            <w:r w:rsidR="00226839" w:rsidRPr="003D13AF">
              <w:rPr>
                <w:rStyle w:val="Hipervnculo"/>
                <w:noProof/>
              </w:rPr>
              <w:t>Consciencia situacional.</w:t>
            </w:r>
            <w:r w:rsidR="00226839">
              <w:rPr>
                <w:noProof/>
                <w:webHidden/>
              </w:rPr>
              <w:tab/>
            </w:r>
            <w:r w:rsidR="00226839">
              <w:rPr>
                <w:noProof/>
                <w:webHidden/>
              </w:rPr>
              <w:fldChar w:fldCharType="begin"/>
            </w:r>
            <w:r w:rsidR="00226839">
              <w:rPr>
                <w:noProof/>
                <w:webHidden/>
              </w:rPr>
              <w:instrText xml:space="preserve"> PAGEREF _Toc421220144 \h </w:instrText>
            </w:r>
            <w:r w:rsidR="00226839">
              <w:rPr>
                <w:noProof/>
                <w:webHidden/>
              </w:rPr>
            </w:r>
            <w:r w:rsidR="00226839">
              <w:rPr>
                <w:noProof/>
                <w:webHidden/>
              </w:rPr>
              <w:fldChar w:fldCharType="separate"/>
            </w:r>
            <w:r w:rsidR="00226839">
              <w:rPr>
                <w:noProof/>
                <w:webHidden/>
              </w:rPr>
              <w:t>31</w:t>
            </w:r>
            <w:r w:rsidR="00226839">
              <w:rPr>
                <w:noProof/>
                <w:webHidden/>
              </w:rPr>
              <w:fldChar w:fldCharType="end"/>
            </w:r>
          </w:hyperlink>
        </w:p>
        <w:p w14:paraId="57658CF1" w14:textId="77777777" w:rsidR="00226839" w:rsidRDefault="007A146D">
          <w:pPr>
            <w:pStyle w:val="TDC3"/>
            <w:tabs>
              <w:tab w:val="left" w:pos="1320"/>
              <w:tab w:val="right" w:leader="dot" w:pos="8494"/>
            </w:tabs>
            <w:rPr>
              <w:rFonts w:asciiTheme="minorHAnsi" w:eastAsiaTheme="minorEastAsia" w:hAnsiTheme="minorHAnsi"/>
              <w:noProof/>
              <w:sz w:val="22"/>
              <w:lang w:eastAsia="es-ES"/>
            </w:rPr>
          </w:pPr>
          <w:hyperlink w:anchor="_Toc421220145" w:history="1">
            <w:r w:rsidR="00226839" w:rsidRPr="003D13AF">
              <w:rPr>
                <w:rStyle w:val="Hipervnculo"/>
                <w:noProof/>
              </w:rPr>
              <w:t>4.3.3</w:t>
            </w:r>
            <w:r w:rsidR="00226839">
              <w:rPr>
                <w:rFonts w:asciiTheme="minorHAnsi" w:eastAsiaTheme="minorEastAsia" w:hAnsiTheme="minorHAnsi"/>
                <w:noProof/>
                <w:sz w:val="22"/>
                <w:lang w:eastAsia="es-ES"/>
              </w:rPr>
              <w:tab/>
            </w:r>
            <w:r w:rsidR="00226839" w:rsidRPr="003D13AF">
              <w:rPr>
                <w:rStyle w:val="Hipervnculo"/>
                <w:noProof/>
              </w:rPr>
              <w:t>Supervisión humana.</w:t>
            </w:r>
            <w:r w:rsidR="00226839">
              <w:rPr>
                <w:noProof/>
                <w:webHidden/>
              </w:rPr>
              <w:tab/>
            </w:r>
            <w:r w:rsidR="00226839">
              <w:rPr>
                <w:noProof/>
                <w:webHidden/>
              </w:rPr>
              <w:fldChar w:fldCharType="begin"/>
            </w:r>
            <w:r w:rsidR="00226839">
              <w:rPr>
                <w:noProof/>
                <w:webHidden/>
              </w:rPr>
              <w:instrText xml:space="preserve"> PAGEREF _Toc421220145 \h </w:instrText>
            </w:r>
            <w:r w:rsidR="00226839">
              <w:rPr>
                <w:noProof/>
                <w:webHidden/>
              </w:rPr>
            </w:r>
            <w:r w:rsidR="00226839">
              <w:rPr>
                <w:noProof/>
                <w:webHidden/>
              </w:rPr>
              <w:fldChar w:fldCharType="separate"/>
            </w:r>
            <w:r w:rsidR="00226839">
              <w:rPr>
                <w:noProof/>
                <w:webHidden/>
              </w:rPr>
              <w:t>33</w:t>
            </w:r>
            <w:r w:rsidR="00226839">
              <w:rPr>
                <w:noProof/>
                <w:webHidden/>
              </w:rPr>
              <w:fldChar w:fldCharType="end"/>
            </w:r>
          </w:hyperlink>
        </w:p>
        <w:p w14:paraId="6DDCE43F" w14:textId="77777777" w:rsidR="00226839" w:rsidRDefault="007A146D">
          <w:pPr>
            <w:pStyle w:val="TDC2"/>
            <w:tabs>
              <w:tab w:val="left" w:pos="880"/>
              <w:tab w:val="right" w:leader="dot" w:pos="8494"/>
            </w:tabs>
            <w:rPr>
              <w:rFonts w:asciiTheme="minorHAnsi" w:eastAsiaTheme="minorEastAsia" w:hAnsiTheme="minorHAnsi"/>
              <w:noProof/>
              <w:sz w:val="22"/>
              <w:lang w:eastAsia="es-ES"/>
            </w:rPr>
          </w:pPr>
          <w:hyperlink w:anchor="_Toc421220146" w:history="1">
            <w:r w:rsidR="00226839" w:rsidRPr="003D13AF">
              <w:rPr>
                <w:rStyle w:val="Hipervnculo"/>
                <w:noProof/>
              </w:rPr>
              <w:t>4.4</w:t>
            </w:r>
            <w:r w:rsidR="00226839">
              <w:rPr>
                <w:rFonts w:asciiTheme="minorHAnsi" w:eastAsiaTheme="minorEastAsia" w:hAnsiTheme="minorHAnsi"/>
                <w:noProof/>
                <w:sz w:val="22"/>
                <w:lang w:eastAsia="es-ES"/>
              </w:rPr>
              <w:tab/>
            </w:r>
            <w:r w:rsidR="00226839" w:rsidRPr="003D13AF">
              <w:rPr>
                <w:rStyle w:val="Hipervnculo"/>
                <w:noProof/>
              </w:rPr>
              <w:t>Requisitos funcionales.</w:t>
            </w:r>
            <w:r w:rsidR="00226839">
              <w:rPr>
                <w:noProof/>
                <w:webHidden/>
              </w:rPr>
              <w:tab/>
            </w:r>
            <w:r w:rsidR="00226839">
              <w:rPr>
                <w:noProof/>
                <w:webHidden/>
              </w:rPr>
              <w:fldChar w:fldCharType="begin"/>
            </w:r>
            <w:r w:rsidR="00226839">
              <w:rPr>
                <w:noProof/>
                <w:webHidden/>
              </w:rPr>
              <w:instrText xml:space="preserve"> PAGEREF _Toc421220146 \h </w:instrText>
            </w:r>
            <w:r w:rsidR="00226839">
              <w:rPr>
                <w:noProof/>
                <w:webHidden/>
              </w:rPr>
            </w:r>
            <w:r w:rsidR="00226839">
              <w:rPr>
                <w:noProof/>
                <w:webHidden/>
              </w:rPr>
              <w:fldChar w:fldCharType="separate"/>
            </w:r>
            <w:r w:rsidR="00226839">
              <w:rPr>
                <w:noProof/>
                <w:webHidden/>
              </w:rPr>
              <w:t>34</w:t>
            </w:r>
            <w:r w:rsidR="00226839">
              <w:rPr>
                <w:noProof/>
                <w:webHidden/>
              </w:rPr>
              <w:fldChar w:fldCharType="end"/>
            </w:r>
          </w:hyperlink>
        </w:p>
        <w:p w14:paraId="4E2D37E7" w14:textId="77777777" w:rsidR="00226839" w:rsidRDefault="007A146D">
          <w:pPr>
            <w:pStyle w:val="TDC2"/>
            <w:tabs>
              <w:tab w:val="left" w:pos="880"/>
              <w:tab w:val="right" w:leader="dot" w:pos="8494"/>
            </w:tabs>
            <w:rPr>
              <w:rFonts w:asciiTheme="minorHAnsi" w:eastAsiaTheme="minorEastAsia" w:hAnsiTheme="minorHAnsi"/>
              <w:noProof/>
              <w:sz w:val="22"/>
              <w:lang w:eastAsia="es-ES"/>
            </w:rPr>
          </w:pPr>
          <w:hyperlink w:anchor="_Toc421220147" w:history="1">
            <w:r w:rsidR="00226839" w:rsidRPr="003D13AF">
              <w:rPr>
                <w:rStyle w:val="Hipervnculo"/>
                <w:noProof/>
              </w:rPr>
              <w:t>4.5</w:t>
            </w:r>
            <w:r w:rsidR="00226839">
              <w:rPr>
                <w:rFonts w:asciiTheme="minorHAnsi" w:eastAsiaTheme="minorEastAsia" w:hAnsiTheme="minorHAnsi"/>
                <w:noProof/>
                <w:sz w:val="22"/>
                <w:lang w:eastAsia="es-ES"/>
              </w:rPr>
              <w:tab/>
            </w:r>
            <w:r w:rsidR="00226839" w:rsidRPr="003D13AF">
              <w:rPr>
                <w:rStyle w:val="Hipervnculo"/>
                <w:noProof/>
              </w:rPr>
              <w:t>Descripción de Componentes.</w:t>
            </w:r>
            <w:r w:rsidR="00226839">
              <w:rPr>
                <w:noProof/>
                <w:webHidden/>
              </w:rPr>
              <w:tab/>
            </w:r>
            <w:r w:rsidR="00226839">
              <w:rPr>
                <w:noProof/>
                <w:webHidden/>
              </w:rPr>
              <w:fldChar w:fldCharType="begin"/>
            </w:r>
            <w:r w:rsidR="00226839">
              <w:rPr>
                <w:noProof/>
                <w:webHidden/>
              </w:rPr>
              <w:instrText xml:space="preserve"> PAGEREF _Toc421220147 \h </w:instrText>
            </w:r>
            <w:r w:rsidR="00226839">
              <w:rPr>
                <w:noProof/>
                <w:webHidden/>
              </w:rPr>
            </w:r>
            <w:r w:rsidR="00226839">
              <w:rPr>
                <w:noProof/>
                <w:webHidden/>
              </w:rPr>
              <w:fldChar w:fldCharType="separate"/>
            </w:r>
            <w:r w:rsidR="00226839">
              <w:rPr>
                <w:noProof/>
                <w:webHidden/>
              </w:rPr>
              <w:t>37</w:t>
            </w:r>
            <w:r w:rsidR="00226839">
              <w:rPr>
                <w:noProof/>
                <w:webHidden/>
              </w:rPr>
              <w:fldChar w:fldCharType="end"/>
            </w:r>
          </w:hyperlink>
        </w:p>
        <w:p w14:paraId="37C66BDD" w14:textId="77777777" w:rsidR="00226839" w:rsidRDefault="007A146D">
          <w:pPr>
            <w:pStyle w:val="TDC3"/>
            <w:tabs>
              <w:tab w:val="left" w:pos="1320"/>
              <w:tab w:val="right" w:leader="dot" w:pos="8494"/>
            </w:tabs>
            <w:rPr>
              <w:rFonts w:asciiTheme="minorHAnsi" w:eastAsiaTheme="minorEastAsia" w:hAnsiTheme="minorHAnsi"/>
              <w:noProof/>
              <w:sz w:val="22"/>
              <w:lang w:eastAsia="es-ES"/>
            </w:rPr>
          </w:pPr>
          <w:hyperlink w:anchor="_Toc421220148" w:history="1">
            <w:r w:rsidR="00226839" w:rsidRPr="003D13AF">
              <w:rPr>
                <w:rStyle w:val="Hipervnculo"/>
                <w:noProof/>
              </w:rPr>
              <w:t>4.5.1</w:t>
            </w:r>
            <w:r w:rsidR="00226839">
              <w:rPr>
                <w:rFonts w:asciiTheme="minorHAnsi" w:eastAsiaTheme="minorEastAsia" w:hAnsiTheme="minorHAnsi"/>
                <w:noProof/>
                <w:sz w:val="22"/>
                <w:lang w:eastAsia="es-ES"/>
              </w:rPr>
              <w:tab/>
            </w:r>
            <w:r w:rsidR="00226839" w:rsidRPr="003D13AF">
              <w:rPr>
                <w:rStyle w:val="Hipervnculo"/>
                <w:noProof/>
              </w:rPr>
              <w:t>Conexión.</w:t>
            </w:r>
            <w:r w:rsidR="00226839">
              <w:rPr>
                <w:noProof/>
                <w:webHidden/>
              </w:rPr>
              <w:tab/>
            </w:r>
            <w:r w:rsidR="00226839">
              <w:rPr>
                <w:noProof/>
                <w:webHidden/>
              </w:rPr>
              <w:fldChar w:fldCharType="begin"/>
            </w:r>
            <w:r w:rsidR="00226839">
              <w:rPr>
                <w:noProof/>
                <w:webHidden/>
              </w:rPr>
              <w:instrText xml:space="preserve"> PAGEREF _Toc421220148 \h </w:instrText>
            </w:r>
            <w:r w:rsidR="00226839">
              <w:rPr>
                <w:noProof/>
                <w:webHidden/>
              </w:rPr>
            </w:r>
            <w:r w:rsidR="00226839">
              <w:rPr>
                <w:noProof/>
                <w:webHidden/>
              </w:rPr>
              <w:fldChar w:fldCharType="separate"/>
            </w:r>
            <w:r w:rsidR="00226839">
              <w:rPr>
                <w:noProof/>
                <w:webHidden/>
              </w:rPr>
              <w:t>38</w:t>
            </w:r>
            <w:r w:rsidR="00226839">
              <w:rPr>
                <w:noProof/>
                <w:webHidden/>
              </w:rPr>
              <w:fldChar w:fldCharType="end"/>
            </w:r>
          </w:hyperlink>
        </w:p>
        <w:p w14:paraId="5224DA0C" w14:textId="77777777" w:rsidR="00226839" w:rsidRDefault="007A146D">
          <w:pPr>
            <w:pStyle w:val="TDC3"/>
            <w:tabs>
              <w:tab w:val="left" w:pos="1320"/>
              <w:tab w:val="right" w:leader="dot" w:pos="8494"/>
            </w:tabs>
            <w:rPr>
              <w:rFonts w:asciiTheme="minorHAnsi" w:eastAsiaTheme="minorEastAsia" w:hAnsiTheme="minorHAnsi"/>
              <w:noProof/>
              <w:sz w:val="22"/>
              <w:lang w:eastAsia="es-ES"/>
            </w:rPr>
          </w:pPr>
          <w:hyperlink w:anchor="_Toc421220149" w:history="1">
            <w:r w:rsidR="00226839" w:rsidRPr="003D13AF">
              <w:rPr>
                <w:rStyle w:val="Hipervnculo"/>
                <w:noProof/>
              </w:rPr>
              <w:t>4.5.2</w:t>
            </w:r>
            <w:r w:rsidR="00226839">
              <w:rPr>
                <w:rFonts w:asciiTheme="minorHAnsi" w:eastAsiaTheme="minorEastAsia" w:hAnsiTheme="minorHAnsi"/>
                <w:noProof/>
                <w:sz w:val="22"/>
                <w:lang w:eastAsia="es-ES"/>
              </w:rPr>
              <w:tab/>
            </w:r>
            <w:r w:rsidR="00226839" w:rsidRPr="003D13AF">
              <w:rPr>
                <w:rStyle w:val="Hipervnculo"/>
                <w:noProof/>
              </w:rPr>
              <w:t>Panel de control</w:t>
            </w:r>
            <w:r w:rsidR="00226839">
              <w:rPr>
                <w:noProof/>
                <w:webHidden/>
              </w:rPr>
              <w:tab/>
            </w:r>
            <w:r w:rsidR="00226839">
              <w:rPr>
                <w:noProof/>
                <w:webHidden/>
              </w:rPr>
              <w:fldChar w:fldCharType="begin"/>
            </w:r>
            <w:r w:rsidR="00226839">
              <w:rPr>
                <w:noProof/>
                <w:webHidden/>
              </w:rPr>
              <w:instrText xml:space="preserve"> PAGEREF _Toc421220149 \h </w:instrText>
            </w:r>
            <w:r w:rsidR="00226839">
              <w:rPr>
                <w:noProof/>
                <w:webHidden/>
              </w:rPr>
            </w:r>
            <w:r w:rsidR="00226839">
              <w:rPr>
                <w:noProof/>
                <w:webHidden/>
              </w:rPr>
              <w:fldChar w:fldCharType="separate"/>
            </w:r>
            <w:r w:rsidR="00226839">
              <w:rPr>
                <w:noProof/>
                <w:webHidden/>
              </w:rPr>
              <w:t>38</w:t>
            </w:r>
            <w:r w:rsidR="00226839">
              <w:rPr>
                <w:noProof/>
                <w:webHidden/>
              </w:rPr>
              <w:fldChar w:fldCharType="end"/>
            </w:r>
          </w:hyperlink>
        </w:p>
        <w:p w14:paraId="6ACDD340" w14:textId="77777777" w:rsidR="00226839" w:rsidRDefault="007A146D">
          <w:pPr>
            <w:pStyle w:val="TDC3"/>
            <w:tabs>
              <w:tab w:val="left" w:pos="1320"/>
              <w:tab w:val="right" w:leader="dot" w:pos="8494"/>
            </w:tabs>
            <w:rPr>
              <w:rFonts w:asciiTheme="minorHAnsi" w:eastAsiaTheme="minorEastAsia" w:hAnsiTheme="minorHAnsi"/>
              <w:noProof/>
              <w:sz w:val="22"/>
              <w:lang w:eastAsia="es-ES"/>
            </w:rPr>
          </w:pPr>
          <w:hyperlink w:anchor="_Toc421220150" w:history="1">
            <w:r w:rsidR="00226839" w:rsidRPr="003D13AF">
              <w:rPr>
                <w:rStyle w:val="Hipervnculo"/>
                <w:noProof/>
              </w:rPr>
              <w:t>4.5.3</w:t>
            </w:r>
            <w:r w:rsidR="00226839">
              <w:rPr>
                <w:rFonts w:asciiTheme="minorHAnsi" w:eastAsiaTheme="minorEastAsia" w:hAnsiTheme="minorHAnsi"/>
                <w:noProof/>
                <w:sz w:val="22"/>
                <w:lang w:eastAsia="es-ES"/>
              </w:rPr>
              <w:tab/>
            </w:r>
            <w:r w:rsidR="00226839" w:rsidRPr="003D13AF">
              <w:rPr>
                <w:rStyle w:val="Hipervnculo"/>
                <w:noProof/>
              </w:rPr>
              <w:t>Visualizador de la dinámica del vehículo</w:t>
            </w:r>
            <w:r w:rsidR="00226839">
              <w:rPr>
                <w:noProof/>
                <w:webHidden/>
              </w:rPr>
              <w:tab/>
            </w:r>
            <w:r w:rsidR="00226839">
              <w:rPr>
                <w:noProof/>
                <w:webHidden/>
              </w:rPr>
              <w:fldChar w:fldCharType="begin"/>
            </w:r>
            <w:r w:rsidR="00226839">
              <w:rPr>
                <w:noProof/>
                <w:webHidden/>
              </w:rPr>
              <w:instrText xml:space="preserve"> PAGEREF _Toc421220150 \h </w:instrText>
            </w:r>
            <w:r w:rsidR="00226839">
              <w:rPr>
                <w:noProof/>
                <w:webHidden/>
              </w:rPr>
            </w:r>
            <w:r w:rsidR="00226839">
              <w:rPr>
                <w:noProof/>
                <w:webHidden/>
              </w:rPr>
              <w:fldChar w:fldCharType="separate"/>
            </w:r>
            <w:r w:rsidR="00226839">
              <w:rPr>
                <w:noProof/>
                <w:webHidden/>
              </w:rPr>
              <w:t>39</w:t>
            </w:r>
            <w:r w:rsidR="00226839">
              <w:rPr>
                <w:noProof/>
                <w:webHidden/>
              </w:rPr>
              <w:fldChar w:fldCharType="end"/>
            </w:r>
          </w:hyperlink>
        </w:p>
        <w:p w14:paraId="752E36BB" w14:textId="77777777" w:rsidR="00226839" w:rsidRDefault="007A146D">
          <w:pPr>
            <w:pStyle w:val="TDC3"/>
            <w:tabs>
              <w:tab w:val="left" w:pos="1320"/>
              <w:tab w:val="right" w:leader="dot" w:pos="8494"/>
            </w:tabs>
            <w:rPr>
              <w:rFonts w:asciiTheme="minorHAnsi" w:eastAsiaTheme="minorEastAsia" w:hAnsiTheme="minorHAnsi"/>
              <w:noProof/>
              <w:sz w:val="22"/>
              <w:lang w:eastAsia="es-ES"/>
            </w:rPr>
          </w:pPr>
          <w:hyperlink w:anchor="_Toc421220151" w:history="1">
            <w:r w:rsidR="00226839" w:rsidRPr="003D13AF">
              <w:rPr>
                <w:rStyle w:val="Hipervnculo"/>
                <w:noProof/>
              </w:rPr>
              <w:t>4.5.4</w:t>
            </w:r>
            <w:r w:rsidR="00226839">
              <w:rPr>
                <w:rFonts w:asciiTheme="minorHAnsi" w:eastAsiaTheme="minorEastAsia" w:hAnsiTheme="minorHAnsi"/>
                <w:noProof/>
                <w:sz w:val="22"/>
                <w:lang w:eastAsia="es-ES"/>
              </w:rPr>
              <w:tab/>
            </w:r>
            <w:r w:rsidR="00226839" w:rsidRPr="003D13AF">
              <w:rPr>
                <w:rStyle w:val="Hipervnculo"/>
                <w:noProof/>
              </w:rPr>
              <w:t>Visualizador del entorno percibido</w:t>
            </w:r>
            <w:r w:rsidR="00226839">
              <w:rPr>
                <w:noProof/>
                <w:webHidden/>
              </w:rPr>
              <w:tab/>
            </w:r>
            <w:r w:rsidR="00226839">
              <w:rPr>
                <w:noProof/>
                <w:webHidden/>
              </w:rPr>
              <w:fldChar w:fldCharType="begin"/>
            </w:r>
            <w:r w:rsidR="00226839">
              <w:rPr>
                <w:noProof/>
                <w:webHidden/>
              </w:rPr>
              <w:instrText xml:space="preserve"> PAGEREF _Toc421220151 \h </w:instrText>
            </w:r>
            <w:r w:rsidR="00226839">
              <w:rPr>
                <w:noProof/>
                <w:webHidden/>
              </w:rPr>
            </w:r>
            <w:r w:rsidR="00226839">
              <w:rPr>
                <w:noProof/>
                <w:webHidden/>
              </w:rPr>
              <w:fldChar w:fldCharType="separate"/>
            </w:r>
            <w:r w:rsidR="00226839">
              <w:rPr>
                <w:noProof/>
                <w:webHidden/>
              </w:rPr>
              <w:t>41</w:t>
            </w:r>
            <w:r w:rsidR="00226839">
              <w:rPr>
                <w:noProof/>
                <w:webHidden/>
              </w:rPr>
              <w:fldChar w:fldCharType="end"/>
            </w:r>
          </w:hyperlink>
        </w:p>
        <w:p w14:paraId="08F6A723" w14:textId="77777777" w:rsidR="00226839" w:rsidRDefault="007A146D">
          <w:pPr>
            <w:pStyle w:val="TDC3"/>
            <w:tabs>
              <w:tab w:val="left" w:pos="1320"/>
              <w:tab w:val="right" w:leader="dot" w:pos="8494"/>
            </w:tabs>
            <w:rPr>
              <w:rFonts w:asciiTheme="minorHAnsi" w:eastAsiaTheme="minorEastAsia" w:hAnsiTheme="minorHAnsi"/>
              <w:noProof/>
              <w:sz w:val="22"/>
              <w:lang w:eastAsia="es-ES"/>
            </w:rPr>
          </w:pPr>
          <w:hyperlink w:anchor="_Toc421220152" w:history="1">
            <w:r w:rsidR="00226839" w:rsidRPr="003D13AF">
              <w:rPr>
                <w:rStyle w:val="Hipervnculo"/>
                <w:noProof/>
              </w:rPr>
              <w:t>4.5.5</w:t>
            </w:r>
            <w:r w:rsidR="00226839">
              <w:rPr>
                <w:rFonts w:asciiTheme="minorHAnsi" w:eastAsiaTheme="minorEastAsia" w:hAnsiTheme="minorHAnsi"/>
                <w:noProof/>
                <w:sz w:val="22"/>
                <w:lang w:eastAsia="es-ES"/>
              </w:rPr>
              <w:tab/>
            </w:r>
            <w:r w:rsidR="00226839" w:rsidRPr="003D13AF">
              <w:rPr>
                <w:rStyle w:val="Hipervnculo"/>
                <w:noProof/>
              </w:rPr>
              <w:t>Visualizador del rendimiento del sistema</w:t>
            </w:r>
            <w:r w:rsidR="00226839">
              <w:rPr>
                <w:noProof/>
                <w:webHidden/>
              </w:rPr>
              <w:tab/>
            </w:r>
            <w:r w:rsidR="00226839">
              <w:rPr>
                <w:noProof/>
                <w:webHidden/>
              </w:rPr>
              <w:fldChar w:fldCharType="begin"/>
            </w:r>
            <w:r w:rsidR="00226839">
              <w:rPr>
                <w:noProof/>
                <w:webHidden/>
              </w:rPr>
              <w:instrText xml:space="preserve"> PAGEREF _Toc421220152 \h </w:instrText>
            </w:r>
            <w:r w:rsidR="00226839">
              <w:rPr>
                <w:noProof/>
                <w:webHidden/>
              </w:rPr>
            </w:r>
            <w:r w:rsidR="00226839">
              <w:rPr>
                <w:noProof/>
                <w:webHidden/>
              </w:rPr>
              <w:fldChar w:fldCharType="separate"/>
            </w:r>
            <w:r w:rsidR="00226839">
              <w:rPr>
                <w:noProof/>
                <w:webHidden/>
              </w:rPr>
              <w:t>42</w:t>
            </w:r>
            <w:r w:rsidR="00226839">
              <w:rPr>
                <w:noProof/>
                <w:webHidden/>
              </w:rPr>
              <w:fldChar w:fldCharType="end"/>
            </w:r>
          </w:hyperlink>
        </w:p>
        <w:p w14:paraId="79769F49" w14:textId="77777777" w:rsidR="00226839" w:rsidRDefault="007A146D">
          <w:pPr>
            <w:pStyle w:val="TDC3"/>
            <w:tabs>
              <w:tab w:val="left" w:pos="1320"/>
              <w:tab w:val="right" w:leader="dot" w:pos="8494"/>
            </w:tabs>
            <w:rPr>
              <w:rFonts w:asciiTheme="minorHAnsi" w:eastAsiaTheme="minorEastAsia" w:hAnsiTheme="minorHAnsi"/>
              <w:noProof/>
              <w:sz w:val="22"/>
              <w:lang w:eastAsia="es-ES"/>
            </w:rPr>
          </w:pPr>
          <w:hyperlink w:anchor="_Toc421220153" w:history="1">
            <w:r w:rsidR="00226839" w:rsidRPr="003D13AF">
              <w:rPr>
                <w:rStyle w:val="Hipervnculo"/>
                <w:noProof/>
              </w:rPr>
              <w:t>4.5.6</w:t>
            </w:r>
            <w:r w:rsidR="00226839">
              <w:rPr>
                <w:rFonts w:asciiTheme="minorHAnsi" w:eastAsiaTheme="minorEastAsia" w:hAnsiTheme="minorHAnsi"/>
                <w:noProof/>
                <w:sz w:val="22"/>
                <w:lang w:eastAsia="es-ES"/>
              </w:rPr>
              <w:tab/>
            </w:r>
            <w:r w:rsidR="00226839" w:rsidRPr="003D13AF">
              <w:rPr>
                <w:rStyle w:val="Hipervnculo"/>
                <w:noProof/>
              </w:rPr>
              <w:t>Visualizador de parámetros</w:t>
            </w:r>
            <w:r w:rsidR="00226839">
              <w:rPr>
                <w:noProof/>
                <w:webHidden/>
              </w:rPr>
              <w:tab/>
            </w:r>
            <w:r w:rsidR="00226839">
              <w:rPr>
                <w:noProof/>
                <w:webHidden/>
              </w:rPr>
              <w:fldChar w:fldCharType="begin"/>
            </w:r>
            <w:r w:rsidR="00226839">
              <w:rPr>
                <w:noProof/>
                <w:webHidden/>
              </w:rPr>
              <w:instrText xml:space="preserve"> PAGEREF _Toc421220153 \h </w:instrText>
            </w:r>
            <w:r w:rsidR="00226839">
              <w:rPr>
                <w:noProof/>
                <w:webHidden/>
              </w:rPr>
            </w:r>
            <w:r w:rsidR="00226839">
              <w:rPr>
                <w:noProof/>
                <w:webHidden/>
              </w:rPr>
              <w:fldChar w:fldCharType="separate"/>
            </w:r>
            <w:r w:rsidR="00226839">
              <w:rPr>
                <w:noProof/>
                <w:webHidden/>
              </w:rPr>
              <w:t>45</w:t>
            </w:r>
            <w:r w:rsidR="00226839">
              <w:rPr>
                <w:noProof/>
                <w:webHidden/>
              </w:rPr>
              <w:fldChar w:fldCharType="end"/>
            </w:r>
          </w:hyperlink>
        </w:p>
        <w:p w14:paraId="56C9AEDA" w14:textId="77777777" w:rsidR="00226839" w:rsidRDefault="007A146D">
          <w:pPr>
            <w:pStyle w:val="TDC3"/>
            <w:tabs>
              <w:tab w:val="left" w:pos="1320"/>
              <w:tab w:val="right" w:leader="dot" w:pos="8494"/>
            </w:tabs>
            <w:rPr>
              <w:rFonts w:asciiTheme="minorHAnsi" w:eastAsiaTheme="minorEastAsia" w:hAnsiTheme="minorHAnsi"/>
              <w:noProof/>
              <w:sz w:val="22"/>
              <w:lang w:eastAsia="es-ES"/>
            </w:rPr>
          </w:pPr>
          <w:hyperlink w:anchor="_Toc421220154" w:history="1">
            <w:r w:rsidR="00226839" w:rsidRPr="003D13AF">
              <w:rPr>
                <w:rStyle w:val="Hipervnculo"/>
                <w:noProof/>
              </w:rPr>
              <w:t>4.5.7</w:t>
            </w:r>
            <w:r w:rsidR="00226839">
              <w:rPr>
                <w:rFonts w:asciiTheme="minorHAnsi" w:eastAsiaTheme="minorEastAsia" w:hAnsiTheme="minorHAnsi"/>
                <w:noProof/>
                <w:sz w:val="22"/>
                <w:lang w:eastAsia="es-ES"/>
              </w:rPr>
              <w:tab/>
            </w:r>
            <w:r w:rsidR="00226839" w:rsidRPr="003D13AF">
              <w:rPr>
                <w:rStyle w:val="Hipervnculo"/>
                <w:noProof/>
              </w:rPr>
              <w:t>Visualizador de la cámara</w:t>
            </w:r>
            <w:r w:rsidR="00226839">
              <w:rPr>
                <w:noProof/>
                <w:webHidden/>
              </w:rPr>
              <w:tab/>
            </w:r>
            <w:r w:rsidR="00226839">
              <w:rPr>
                <w:noProof/>
                <w:webHidden/>
              </w:rPr>
              <w:fldChar w:fldCharType="begin"/>
            </w:r>
            <w:r w:rsidR="00226839">
              <w:rPr>
                <w:noProof/>
                <w:webHidden/>
              </w:rPr>
              <w:instrText xml:space="preserve"> PAGEREF _Toc421220154 \h </w:instrText>
            </w:r>
            <w:r w:rsidR="00226839">
              <w:rPr>
                <w:noProof/>
                <w:webHidden/>
              </w:rPr>
            </w:r>
            <w:r w:rsidR="00226839">
              <w:rPr>
                <w:noProof/>
                <w:webHidden/>
              </w:rPr>
              <w:fldChar w:fldCharType="separate"/>
            </w:r>
            <w:r w:rsidR="00226839">
              <w:rPr>
                <w:noProof/>
                <w:webHidden/>
              </w:rPr>
              <w:t>46</w:t>
            </w:r>
            <w:r w:rsidR="00226839">
              <w:rPr>
                <w:noProof/>
                <w:webHidden/>
              </w:rPr>
              <w:fldChar w:fldCharType="end"/>
            </w:r>
          </w:hyperlink>
        </w:p>
        <w:p w14:paraId="1245BA70" w14:textId="77777777" w:rsidR="00226839" w:rsidRDefault="007A146D">
          <w:pPr>
            <w:pStyle w:val="TDC3"/>
            <w:tabs>
              <w:tab w:val="left" w:pos="1320"/>
              <w:tab w:val="right" w:leader="dot" w:pos="8494"/>
            </w:tabs>
            <w:rPr>
              <w:rFonts w:asciiTheme="minorHAnsi" w:eastAsiaTheme="minorEastAsia" w:hAnsiTheme="minorHAnsi"/>
              <w:noProof/>
              <w:sz w:val="22"/>
              <w:lang w:eastAsia="es-ES"/>
            </w:rPr>
          </w:pPr>
          <w:hyperlink w:anchor="_Toc421220155" w:history="1">
            <w:r w:rsidR="00226839" w:rsidRPr="003D13AF">
              <w:rPr>
                <w:rStyle w:val="Hipervnculo"/>
                <w:noProof/>
              </w:rPr>
              <w:t>4.5.8</w:t>
            </w:r>
            <w:r w:rsidR="00226839">
              <w:rPr>
                <w:rFonts w:asciiTheme="minorHAnsi" w:eastAsiaTheme="minorEastAsia" w:hAnsiTheme="minorHAnsi"/>
                <w:noProof/>
                <w:sz w:val="22"/>
                <w:lang w:eastAsia="es-ES"/>
              </w:rPr>
              <w:tab/>
            </w:r>
            <w:r w:rsidR="00226839" w:rsidRPr="003D13AF">
              <w:rPr>
                <w:rStyle w:val="Hipervnculo"/>
                <w:noProof/>
              </w:rPr>
              <w:t>Interfaz de comandos</w:t>
            </w:r>
            <w:r w:rsidR="00226839">
              <w:rPr>
                <w:noProof/>
                <w:webHidden/>
              </w:rPr>
              <w:tab/>
            </w:r>
            <w:r w:rsidR="00226839">
              <w:rPr>
                <w:noProof/>
                <w:webHidden/>
              </w:rPr>
              <w:fldChar w:fldCharType="begin"/>
            </w:r>
            <w:r w:rsidR="00226839">
              <w:rPr>
                <w:noProof/>
                <w:webHidden/>
              </w:rPr>
              <w:instrText xml:space="preserve"> PAGEREF _Toc421220155 \h </w:instrText>
            </w:r>
            <w:r w:rsidR="00226839">
              <w:rPr>
                <w:noProof/>
                <w:webHidden/>
              </w:rPr>
            </w:r>
            <w:r w:rsidR="00226839">
              <w:rPr>
                <w:noProof/>
                <w:webHidden/>
              </w:rPr>
              <w:fldChar w:fldCharType="separate"/>
            </w:r>
            <w:r w:rsidR="00226839">
              <w:rPr>
                <w:noProof/>
                <w:webHidden/>
              </w:rPr>
              <w:t>47</w:t>
            </w:r>
            <w:r w:rsidR="00226839">
              <w:rPr>
                <w:noProof/>
                <w:webHidden/>
              </w:rPr>
              <w:fldChar w:fldCharType="end"/>
            </w:r>
          </w:hyperlink>
        </w:p>
        <w:p w14:paraId="180E1AFB" w14:textId="77777777" w:rsidR="00226839" w:rsidRDefault="007A146D">
          <w:pPr>
            <w:pStyle w:val="TDC3"/>
            <w:tabs>
              <w:tab w:val="left" w:pos="1320"/>
              <w:tab w:val="right" w:leader="dot" w:pos="8494"/>
            </w:tabs>
            <w:rPr>
              <w:rFonts w:asciiTheme="minorHAnsi" w:eastAsiaTheme="minorEastAsia" w:hAnsiTheme="minorHAnsi"/>
              <w:noProof/>
              <w:sz w:val="22"/>
              <w:lang w:eastAsia="es-ES"/>
            </w:rPr>
          </w:pPr>
          <w:hyperlink w:anchor="_Toc421220156" w:history="1">
            <w:r w:rsidR="00226839" w:rsidRPr="003D13AF">
              <w:rPr>
                <w:rStyle w:val="Hipervnculo"/>
                <w:noProof/>
              </w:rPr>
              <w:t>4.5.9</w:t>
            </w:r>
            <w:r w:rsidR="00226839">
              <w:rPr>
                <w:rFonts w:asciiTheme="minorHAnsi" w:eastAsiaTheme="minorEastAsia" w:hAnsiTheme="minorHAnsi"/>
                <w:noProof/>
                <w:sz w:val="22"/>
                <w:lang w:eastAsia="es-ES"/>
              </w:rPr>
              <w:tab/>
            </w:r>
            <w:r w:rsidR="00226839" w:rsidRPr="003D13AF">
              <w:rPr>
                <w:rStyle w:val="Hipervnculo"/>
                <w:noProof/>
              </w:rPr>
              <w:t>Consola de comunicación</w:t>
            </w:r>
            <w:r w:rsidR="00226839">
              <w:rPr>
                <w:noProof/>
                <w:webHidden/>
              </w:rPr>
              <w:tab/>
            </w:r>
            <w:r w:rsidR="00226839">
              <w:rPr>
                <w:noProof/>
                <w:webHidden/>
              </w:rPr>
              <w:fldChar w:fldCharType="begin"/>
            </w:r>
            <w:r w:rsidR="00226839">
              <w:rPr>
                <w:noProof/>
                <w:webHidden/>
              </w:rPr>
              <w:instrText xml:space="preserve"> PAGEREF _Toc421220156 \h </w:instrText>
            </w:r>
            <w:r w:rsidR="00226839">
              <w:rPr>
                <w:noProof/>
                <w:webHidden/>
              </w:rPr>
            </w:r>
            <w:r w:rsidR="00226839">
              <w:rPr>
                <w:noProof/>
                <w:webHidden/>
              </w:rPr>
              <w:fldChar w:fldCharType="separate"/>
            </w:r>
            <w:r w:rsidR="00226839">
              <w:rPr>
                <w:noProof/>
                <w:webHidden/>
              </w:rPr>
              <w:t>48</w:t>
            </w:r>
            <w:r w:rsidR="00226839">
              <w:rPr>
                <w:noProof/>
                <w:webHidden/>
              </w:rPr>
              <w:fldChar w:fldCharType="end"/>
            </w:r>
          </w:hyperlink>
        </w:p>
        <w:p w14:paraId="702DBCD0" w14:textId="77777777" w:rsidR="00226839" w:rsidRDefault="007A146D">
          <w:pPr>
            <w:pStyle w:val="TDC3"/>
            <w:tabs>
              <w:tab w:val="left" w:pos="1320"/>
              <w:tab w:val="right" w:leader="dot" w:pos="8494"/>
            </w:tabs>
            <w:rPr>
              <w:rFonts w:asciiTheme="minorHAnsi" w:eastAsiaTheme="minorEastAsia" w:hAnsiTheme="minorHAnsi"/>
              <w:noProof/>
              <w:sz w:val="22"/>
              <w:lang w:eastAsia="es-ES"/>
            </w:rPr>
          </w:pPr>
          <w:hyperlink w:anchor="_Toc421220157" w:history="1">
            <w:r w:rsidR="00226839" w:rsidRPr="003D13AF">
              <w:rPr>
                <w:rStyle w:val="Hipervnculo"/>
                <w:noProof/>
              </w:rPr>
              <w:t>4.5.10</w:t>
            </w:r>
            <w:r w:rsidR="00226839">
              <w:rPr>
                <w:rFonts w:asciiTheme="minorHAnsi" w:eastAsiaTheme="minorEastAsia" w:hAnsiTheme="minorHAnsi"/>
                <w:noProof/>
                <w:sz w:val="22"/>
                <w:lang w:eastAsia="es-ES"/>
              </w:rPr>
              <w:tab/>
            </w:r>
            <w:r w:rsidR="00226839" w:rsidRPr="003D13AF">
              <w:rPr>
                <w:rStyle w:val="Hipervnculo"/>
                <w:noProof/>
              </w:rPr>
              <w:t>Estado general de la aplicación.</w:t>
            </w:r>
            <w:r w:rsidR="00226839">
              <w:rPr>
                <w:noProof/>
                <w:webHidden/>
              </w:rPr>
              <w:tab/>
            </w:r>
            <w:r w:rsidR="00226839">
              <w:rPr>
                <w:noProof/>
                <w:webHidden/>
              </w:rPr>
              <w:fldChar w:fldCharType="begin"/>
            </w:r>
            <w:r w:rsidR="00226839">
              <w:rPr>
                <w:noProof/>
                <w:webHidden/>
              </w:rPr>
              <w:instrText xml:space="preserve"> PAGEREF _Toc421220157 \h </w:instrText>
            </w:r>
            <w:r w:rsidR="00226839">
              <w:rPr>
                <w:noProof/>
                <w:webHidden/>
              </w:rPr>
            </w:r>
            <w:r w:rsidR="00226839">
              <w:rPr>
                <w:noProof/>
                <w:webHidden/>
              </w:rPr>
              <w:fldChar w:fldCharType="separate"/>
            </w:r>
            <w:r w:rsidR="00226839">
              <w:rPr>
                <w:noProof/>
                <w:webHidden/>
              </w:rPr>
              <w:t>48</w:t>
            </w:r>
            <w:r w:rsidR="00226839">
              <w:rPr>
                <w:noProof/>
                <w:webHidden/>
              </w:rPr>
              <w:fldChar w:fldCharType="end"/>
            </w:r>
          </w:hyperlink>
        </w:p>
        <w:p w14:paraId="25B16928" w14:textId="77777777" w:rsidR="00226839" w:rsidRDefault="007A146D">
          <w:pPr>
            <w:pStyle w:val="TDC1"/>
            <w:rPr>
              <w:rFonts w:asciiTheme="minorHAnsi" w:eastAsiaTheme="minorEastAsia" w:hAnsiTheme="minorHAnsi"/>
              <w:noProof/>
              <w:sz w:val="22"/>
              <w:lang w:eastAsia="es-ES"/>
            </w:rPr>
          </w:pPr>
          <w:hyperlink w:anchor="_Toc421220158" w:history="1">
            <w:r w:rsidR="00226839" w:rsidRPr="003D13AF">
              <w:rPr>
                <w:rStyle w:val="Hipervnculo"/>
                <w:noProof/>
              </w:rPr>
              <w:t>5</w:t>
            </w:r>
            <w:r w:rsidR="00226839">
              <w:rPr>
                <w:rFonts w:asciiTheme="minorHAnsi" w:eastAsiaTheme="minorEastAsia" w:hAnsiTheme="minorHAnsi"/>
                <w:noProof/>
                <w:sz w:val="22"/>
                <w:lang w:eastAsia="es-ES"/>
              </w:rPr>
              <w:tab/>
            </w:r>
            <w:r w:rsidR="00226839" w:rsidRPr="003D13AF">
              <w:rPr>
                <w:rStyle w:val="Hipervnculo"/>
                <w:noProof/>
              </w:rPr>
              <w:t>IMPLEMENTACIÓN</w:t>
            </w:r>
            <w:r w:rsidR="00226839">
              <w:rPr>
                <w:noProof/>
                <w:webHidden/>
              </w:rPr>
              <w:tab/>
            </w:r>
            <w:r w:rsidR="00226839">
              <w:rPr>
                <w:noProof/>
                <w:webHidden/>
              </w:rPr>
              <w:fldChar w:fldCharType="begin"/>
            </w:r>
            <w:r w:rsidR="00226839">
              <w:rPr>
                <w:noProof/>
                <w:webHidden/>
              </w:rPr>
              <w:instrText xml:space="preserve"> PAGEREF _Toc421220158 \h </w:instrText>
            </w:r>
            <w:r w:rsidR="00226839">
              <w:rPr>
                <w:noProof/>
                <w:webHidden/>
              </w:rPr>
            </w:r>
            <w:r w:rsidR="00226839">
              <w:rPr>
                <w:noProof/>
                <w:webHidden/>
              </w:rPr>
              <w:fldChar w:fldCharType="separate"/>
            </w:r>
            <w:r w:rsidR="00226839">
              <w:rPr>
                <w:noProof/>
                <w:webHidden/>
              </w:rPr>
              <w:t>49</w:t>
            </w:r>
            <w:r w:rsidR="00226839">
              <w:rPr>
                <w:noProof/>
                <w:webHidden/>
              </w:rPr>
              <w:fldChar w:fldCharType="end"/>
            </w:r>
          </w:hyperlink>
        </w:p>
        <w:p w14:paraId="221BE518" w14:textId="77777777" w:rsidR="00226839" w:rsidRDefault="007A146D">
          <w:pPr>
            <w:pStyle w:val="TDC2"/>
            <w:tabs>
              <w:tab w:val="left" w:pos="880"/>
              <w:tab w:val="right" w:leader="dot" w:pos="8494"/>
            </w:tabs>
            <w:rPr>
              <w:rFonts w:asciiTheme="minorHAnsi" w:eastAsiaTheme="minorEastAsia" w:hAnsiTheme="minorHAnsi"/>
              <w:noProof/>
              <w:sz w:val="22"/>
              <w:lang w:eastAsia="es-ES"/>
            </w:rPr>
          </w:pPr>
          <w:hyperlink w:anchor="_Toc421220159" w:history="1">
            <w:r w:rsidR="00226839" w:rsidRPr="003D13AF">
              <w:rPr>
                <w:rStyle w:val="Hipervnculo"/>
                <w:noProof/>
              </w:rPr>
              <w:t>5.1</w:t>
            </w:r>
            <w:r w:rsidR="00226839">
              <w:rPr>
                <w:rFonts w:asciiTheme="minorHAnsi" w:eastAsiaTheme="minorEastAsia" w:hAnsiTheme="minorHAnsi"/>
                <w:noProof/>
                <w:sz w:val="22"/>
                <w:lang w:eastAsia="es-ES"/>
              </w:rPr>
              <w:tab/>
            </w:r>
            <w:r w:rsidR="00226839" w:rsidRPr="003D13AF">
              <w:rPr>
                <w:rStyle w:val="Hipervnculo"/>
                <w:noProof/>
              </w:rPr>
              <w:t xml:space="preserve">ROS – </w:t>
            </w:r>
            <w:r w:rsidR="00226839" w:rsidRPr="003D13AF">
              <w:rPr>
                <w:rStyle w:val="Hipervnculo"/>
                <w:i/>
                <w:noProof/>
              </w:rPr>
              <w:t>Robot Operating System</w:t>
            </w:r>
            <w:r w:rsidR="00226839">
              <w:rPr>
                <w:noProof/>
                <w:webHidden/>
              </w:rPr>
              <w:tab/>
            </w:r>
            <w:r w:rsidR="00226839">
              <w:rPr>
                <w:noProof/>
                <w:webHidden/>
              </w:rPr>
              <w:fldChar w:fldCharType="begin"/>
            </w:r>
            <w:r w:rsidR="00226839">
              <w:rPr>
                <w:noProof/>
                <w:webHidden/>
              </w:rPr>
              <w:instrText xml:space="preserve"> PAGEREF _Toc421220159 \h </w:instrText>
            </w:r>
            <w:r w:rsidR="00226839">
              <w:rPr>
                <w:noProof/>
                <w:webHidden/>
              </w:rPr>
            </w:r>
            <w:r w:rsidR="00226839">
              <w:rPr>
                <w:noProof/>
                <w:webHidden/>
              </w:rPr>
              <w:fldChar w:fldCharType="separate"/>
            </w:r>
            <w:r w:rsidR="00226839">
              <w:rPr>
                <w:noProof/>
                <w:webHidden/>
              </w:rPr>
              <w:t>49</w:t>
            </w:r>
            <w:r w:rsidR="00226839">
              <w:rPr>
                <w:noProof/>
                <w:webHidden/>
              </w:rPr>
              <w:fldChar w:fldCharType="end"/>
            </w:r>
          </w:hyperlink>
        </w:p>
        <w:p w14:paraId="2330A116" w14:textId="77777777" w:rsidR="00226839" w:rsidRDefault="007A146D">
          <w:pPr>
            <w:pStyle w:val="TDC2"/>
            <w:tabs>
              <w:tab w:val="left" w:pos="880"/>
              <w:tab w:val="right" w:leader="dot" w:pos="8494"/>
            </w:tabs>
            <w:rPr>
              <w:rFonts w:asciiTheme="minorHAnsi" w:eastAsiaTheme="minorEastAsia" w:hAnsiTheme="minorHAnsi"/>
              <w:noProof/>
              <w:sz w:val="22"/>
              <w:lang w:eastAsia="es-ES"/>
            </w:rPr>
          </w:pPr>
          <w:hyperlink w:anchor="_Toc421220160" w:history="1">
            <w:r w:rsidR="00226839" w:rsidRPr="003D13AF">
              <w:rPr>
                <w:rStyle w:val="Hipervnculo"/>
                <w:noProof/>
              </w:rPr>
              <w:t>5.2</w:t>
            </w:r>
            <w:r w:rsidR="00226839">
              <w:rPr>
                <w:rFonts w:asciiTheme="minorHAnsi" w:eastAsiaTheme="minorEastAsia" w:hAnsiTheme="minorHAnsi"/>
                <w:noProof/>
                <w:sz w:val="22"/>
                <w:lang w:eastAsia="es-ES"/>
              </w:rPr>
              <w:tab/>
            </w:r>
            <w:r w:rsidR="00226839" w:rsidRPr="003D13AF">
              <w:rPr>
                <w:rStyle w:val="Hipervnculo"/>
                <w:noProof/>
              </w:rPr>
              <w:t>Arquitectura Software</w:t>
            </w:r>
            <w:r w:rsidR="00226839">
              <w:rPr>
                <w:noProof/>
                <w:webHidden/>
              </w:rPr>
              <w:tab/>
            </w:r>
            <w:r w:rsidR="00226839">
              <w:rPr>
                <w:noProof/>
                <w:webHidden/>
              </w:rPr>
              <w:fldChar w:fldCharType="begin"/>
            </w:r>
            <w:r w:rsidR="00226839">
              <w:rPr>
                <w:noProof/>
                <w:webHidden/>
              </w:rPr>
              <w:instrText xml:space="preserve"> PAGEREF _Toc421220160 \h </w:instrText>
            </w:r>
            <w:r w:rsidR="00226839">
              <w:rPr>
                <w:noProof/>
                <w:webHidden/>
              </w:rPr>
            </w:r>
            <w:r w:rsidR="00226839">
              <w:rPr>
                <w:noProof/>
                <w:webHidden/>
              </w:rPr>
              <w:fldChar w:fldCharType="separate"/>
            </w:r>
            <w:r w:rsidR="00226839">
              <w:rPr>
                <w:noProof/>
                <w:webHidden/>
              </w:rPr>
              <w:t>50</w:t>
            </w:r>
            <w:r w:rsidR="00226839">
              <w:rPr>
                <w:noProof/>
                <w:webHidden/>
              </w:rPr>
              <w:fldChar w:fldCharType="end"/>
            </w:r>
          </w:hyperlink>
        </w:p>
        <w:p w14:paraId="1BA09AE4" w14:textId="77777777" w:rsidR="00226839" w:rsidRDefault="007A146D">
          <w:pPr>
            <w:pStyle w:val="TDC2"/>
            <w:tabs>
              <w:tab w:val="left" w:pos="880"/>
              <w:tab w:val="right" w:leader="dot" w:pos="8494"/>
            </w:tabs>
            <w:rPr>
              <w:rFonts w:asciiTheme="minorHAnsi" w:eastAsiaTheme="minorEastAsia" w:hAnsiTheme="minorHAnsi"/>
              <w:noProof/>
              <w:sz w:val="22"/>
              <w:lang w:eastAsia="es-ES"/>
            </w:rPr>
          </w:pPr>
          <w:hyperlink w:anchor="_Toc421220161" w:history="1">
            <w:r w:rsidR="00226839" w:rsidRPr="003D13AF">
              <w:rPr>
                <w:rStyle w:val="Hipervnculo"/>
                <w:noProof/>
              </w:rPr>
              <w:t>5.3</w:t>
            </w:r>
            <w:r w:rsidR="00226839">
              <w:rPr>
                <w:rFonts w:asciiTheme="minorHAnsi" w:eastAsiaTheme="minorEastAsia" w:hAnsiTheme="minorHAnsi"/>
                <w:noProof/>
                <w:sz w:val="22"/>
                <w:lang w:eastAsia="es-ES"/>
              </w:rPr>
              <w:tab/>
            </w:r>
            <w:r w:rsidR="00226839" w:rsidRPr="003D13AF">
              <w:rPr>
                <w:rStyle w:val="Hipervnculo"/>
                <w:noProof/>
              </w:rPr>
              <w:t>Herramientas de desarrollo</w:t>
            </w:r>
            <w:r w:rsidR="00226839">
              <w:rPr>
                <w:noProof/>
                <w:webHidden/>
              </w:rPr>
              <w:tab/>
            </w:r>
            <w:r w:rsidR="00226839">
              <w:rPr>
                <w:noProof/>
                <w:webHidden/>
              </w:rPr>
              <w:fldChar w:fldCharType="begin"/>
            </w:r>
            <w:r w:rsidR="00226839">
              <w:rPr>
                <w:noProof/>
                <w:webHidden/>
              </w:rPr>
              <w:instrText xml:space="preserve"> PAGEREF _Toc421220161 \h </w:instrText>
            </w:r>
            <w:r w:rsidR="00226839">
              <w:rPr>
                <w:noProof/>
                <w:webHidden/>
              </w:rPr>
            </w:r>
            <w:r w:rsidR="00226839">
              <w:rPr>
                <w:noProof/>
                <w:webHidden/>
              </w:rPr>
              <w:fldChar w:fldCharType="separate"/>
            </w:r>
            <w:r w:rsidR="00226839">
              <w:rPr>
                <w:noProof/>
                <w:webHidden/>
              </w:rPr>
              <w:t>52</w:t>
            </w:r>
            <w:r w:rsidR="00226839">
              <w:rPr>
                <w:noProof/>
                <w:webHidden/>
              </w:rPr>
              <w:fldChar w:fldCharType="end"/>
            </w:r>
          </w:hyperlink>
        </w:p>
        <w:p w14:paraId="7B62E4C2" w14:textId="77777777" w:rsidR="00226839" w:rsidRDefault="007A146D">
          <w:pPr>
            <w:pStyle w:val="TDC2"/>
            <w:tabs>
              <w:tab w:val="left" w:pos="880"/>
              <w:tab w:val="right" w:leader="dot" w:pos="8494"/>
            </w:tabs>
            <w:rPr>
              <w:rFonts w:asciiTheme="minorHAnsi" w:eastAsiaTheme="minorEastAsia" w:hAnsiTheme="minorHAnsi"/>
              <w:noProof/>
              <w:sz w:val="22"/>
              <w:lang w:eastAsia="es-ES"/>
            </w:rPr>
          </w:pPr>
          <w:hyperlink w:anchor="_Toc421220162" w:history="1">
            <w:r w:rsidR="00226839" w:rsidRPr="003D13AF">
              <w:rPr>
                <w:rStyle w:val="Hipervnculo"/>
                <w:noProof/>
              </w:rPr>
              <w:t>5.4</w:t>
            </w:r>
            <w:r w:rsidR="00226839">
              <w:rPr>
                <w:rFonts w:asciiTheme="minorHAnsi" w:eastAsiaTheme="minorEastAsia" w:hAnsiTheme="minorHAnsi"/>
                <w:noProof/>
                <w:sz w:val="22"/>
                <w:lang w:eastAsia="es-ES"/>
              </w:rPr>
              <w:tab/>
            </w:r>
            <w:r w:rsidR="00226839" w:rsidRPr="003D13AF">
              <w:rPr>
                <w:rStyle w:val="Hipervnculo"/>
                <w:noProof/>
              </w:rPr>
              <w:t>Implementación de los Componentes</w:t>
            </w:r>
            <w:r w:rsidR="00226839">
              <w:rPr>
                <w:noProof/>
                <w:webHidden/>
              </w:rPr>
              <w:tab/>
            </w:r>
            <w:r w:rsidR="00226839">
              <w:rPr>
                <w:noProof/>
                <w:webHidden/>
              </w:rPr>
              <w:fldChar w:fldCharType="begin"/>
            </w:r>
            <w:r w:rsidR="00226839">
              <w:rPr>
                <w:noProof/>
                <w:webHidden/>
              </w:rPr>
              <w:instrText xml:space="preserve"> PAGEREF _Toc421220162 \h </w:instrText>
            </w:r>
            <w:r w:rsidR="00226839">
              <w:rPr>
                <w:noProof/>
                <w:webHidden/>
              </w:rPr>
            </w:r>
            <w:r w:rsidR="00226839">
              <w:rPr>
                <w:noProof/>
                <w:webHidden/>
              </w:rPr>
              <w:fldChar w:fldCharType="separate"/>
            </w:r>
            <w:r w:rsidR="00226839">
              <w:rPr>
                <w:noProof/>
                <w:webHidden/>
              </w:rPr>
              <w:t>53</w:t>
            </w:r>
            <w:r w:rsidR="00226839">
              <w:rPr>
                <w:noProof/>
                <w:webHidden/>
              </w:rPr>
              <w:fldChar w:fldCharType="end"/>
            </w:r>
          </w:hyperlink>
        </w:p>
        <w:p w14:paraId="1BEECEB4" w14:textId="77777777" w:rsidR="00226839" w:rsidRDefault="007A146D">
          <w:pPr>
            <w:pStyle w:val="TDC3"/>
            <w:tabs>
              <w:tab w:val="left" w:pos="1320"/>
              <w:tab w:val="right" w:leader="dot" w:pos="8494"/>
            </w:tabs>
            <w:rPr>
              <w:rFonts w:asciiTheme="minorHAnsi" w:eastAsiaTheme="minorEastAsia" w:hAnsiTheme="minorHAnsi"/>
              <w:noProof/>
              <w:sz w:val="22"/>
              <w:lang w:eastAsia="es-ES"/>
            </w:rPr>
          </w:pPr>
          <w:hyperlink w:anchor="_Toc421220163" w:history="1">
            <w:r w:rsidR="00226839" w:rsidRPr="003D13AF">
              <w:rPr>
                <w:rStyle w:val="Hipervnculo"/>
                <w:noProof/>
              </w:rPr>
              <w:t>5.4.1</w:t>
            </w:r>
            <w:r w:rsidR="00226839">
              <w:rPr>
                <w:rFonts w:asciiTheme="minorHAnsi" w:eastAsiaTheme="minorEastAsia" w:hAnsiTheme="minorHAnsi"/>
                <w:noProof/>
                <w:sz w:val="22"/>
                <w:lang w:eastAsia="es-ES"/>
              </w:rPr>
              <w:tab/>
            </w:r>
            <w:r w:rsidR="00226839" w:rsidRPr="003D13AF">
              <w:rPr>
                <w:rStyle w:val="Hipervnculo"/>
                <w:noProof/>
              </w:rPr>
              <w:t>Visualizador de parámetros</w:t>
            </w:r>
            <w:r w:rsidR="00226839">
              <w:rPr>
                <w:noProof/>
                <w:webHidden/>
              </w:rPr>
              <w:tab/>
            </w:r>
            <w:r w:rsidR="00226839">
              <w:rPr>
                <w:noProof/>
                <w:webHidden/>
              </w:rPr>
              <w:fldChar w:fldCharType="begin"/>
            </w:r>
            <w:r w:rsidR="00226839">
              <w:rPr>
                <w:noProof/>
                <w:webHidden/>
              </w:rPr>
              <w:instrText xml:space="preserve"> PAGEREF _Toc421220163 \h </w:instrText>
            </w:r>
            <w:r w:rsidR="00226839">
              <w:rPr>
                <w:noProof/>
                <w:webHidden/>
              </w:rPr>
            </w:r>
            <w:r w:rsidR="00226839">
              <w:rPr>
                <w:noProof/>
                <w:webHidden/>
              </w:rPr>
              <w:fldChar w:fldCharType="separate"/>
            </w:r>
            <w:r w:rsidR="00226839">
              <w:rPr>
                <w:noProof/>
                <w:webHidden/>
              </w:rPr>
              <w:t>53</w:t>
            </w:r>
            <w:r w:rsidR="00226839">
              <w:rPr>
                <w:noProof/>
                <w:webHidden/>
              </w:rPr>
              <w:fldChar w:fldCharType="end"/>
            </w:r>
          </w:hyperlink>
        </w:p>
        <w:p w14:paraId="337C9C58" w14:textId="77777777" w:rsidR="00226839" w:rsidRDefault="007A146D">
          <w:pPr>
            <w:pStyle w:val="TDC3"/>
            <w:tabs>
              <w:tab w:val="left" w:pos="1320"/>
              <w:tab w:val="right" w:leader="dot" w:pos="8494"/>
            </w:tabs>
            <w:rPr>
              <w:rFonts w:asciiTheme="minorHAnsi" w:eastAsiaTheme="minorEastAsia" w:hAnsiTheme="minorHAnsi"/>
              <w:noProof/>
              <w:sz w:val="22"/>
              <w:lang w:eastAsia="es-ES"/>
            </w:rPr>
          </w:pPr>
          <w:hyperlink w:anchor="_Toc421220164" w:history="1">
            <w:r w:rsidR="00226839" w:rsidRPr="003D13AF">
              <w:rPr>
                <w:rStyle w:val="Hipervnculo"/>
                <w:noProof/>
              </w:rPr>
              <w:t>5.4.2</w:t>
            </w:r>
            <w:r w:rsidR="00226839">
              <w:rPr>
                <w:rFonts w:asciiTheme="minorHAnsi" w:eastAsiaTheme="minorEastAsia" w:hAnsiTheme="minorHAnsi"/>
                <w:noProof/>
                <w:sz w:val="22"/>
                <w:lang w:eastAsia="es-ES"/>
              </w:rPr>
              <w:tab/>
            </w:r>
            <w:r w:rsidR="00226839" w:rsidRPr="003D13AF">
              <w:rPr>
                <w:rStyle w:val="Hipervnculo"/>
                <w:noProof/>
              </w:rPr>
              <w:t>Visualizador de la dinámica del vehículo</w:t>
            </w:r>
            <w:r w:rsidR="00226839">
              <w:rPr>
                <w:noProof/>
                <w:webHidden/>
              </w:rPr>
              <w:tab/>
            </w:r>
            <w:r w:rsidR="00226839">
              <w:rPr>
                <w:noProof/>
                <w:webHidden/>
              </w:rPr>
              <w:fldChar w:fldCharType="begin"/>
            </w:r>
            <w:r w:rsidR="00226839">
              <w:rPr>
                <w:noProof/>
                <w:webHidden/>
              </w:rPr>
              <w:instrText xml:space="preserve"> PAGEREF _Toc421220164 \h </w:instrText>
            </w:r>
            <w:r w:rsidR="00226839">
              <w:rPr>
                <w:noProof/>
                <w:webHidden/>
              </w:rPr>
            </w:r>
            <w:r w:rsidR="00226839">
              <w:rPr>
                <w:noProof/>
                <w:webHidden/>
              </w:rPr>
              <w:fldChar w:fldCharType="separate"/>
            </w:r>
            <w:r w:rsidR="00226839">
              <w:rPr>
                <w:noProof/>
                <w:webHidden/>
              </w:rPr>
              <w:t>53</w:t>
            </w:r>
            <w:r w:rsidR="00226839">
              <w:rPr>
                <w:noProof/>
                <w:webHidden/>
              </w:rPr>
              <w:fldChar w:fldCharType="end"/>
            </w:r>
          </w:hyperlink>
        </w:p>
        <w:p w14:paraId="4E86A459" w14:textId="77777777" w:rsidR="00226839" w:rsidRDefault="007A146D">
          <w:pPr>
            <w:pStyle w:val="TDC3"/>
            <w:tabs>
              <w:tab w:val="left" w:pos="1320"/>
              <w:tab w:val="right" w:leader="dot" w:pos="8494"/>
            </w:tabs>
            <w:rPr>
              <w:rFonts w:asciiTheme="minorHAnsi" w:eastAsiaTheme="minorEastAsia" w:hAnsiTheme="minorHAnsi"/>
              <w:noProof/>
              <w:sz w:val="22"/>
              <w:lang w:eastAsia="es-ES"/>
            </w:rPr>
          </w:pPr>
          <w:hyperlink w:anchor="_Toc421220165" w:history="1">
            <w:r w:rsidR="00226839" w:rsidRPr="003D13AF">
              <w:rPr>
                <w:rStyle w:val="Hipervnculo"/>
                <w:noProof/>
              </w:rPr>
              <w:t>5.4.3</w:t>
            </w:r>
            <w:r w:rsidR="00226839">
              <w:rPr>
                <w:rFonts w:asciiTheme="minorHAnsi" w:eastAsiaTheme="minorEastAsia" w:hAnsiTheme="minorHAnsi"/>
                <w:noProof/>
                <w:sz w:val="22"/>
                <w:lang w:eastAsia="es-ES"/>
              </w:rPr>
              <w:tab/>
            </w:r>
            <w:r w:rsidR="00226839" w:rsidRPr="003D13AF">
              <w:rPr>
                <w:rStyle w:val="Hipervnculo"/>
                <w:noProof/>
              </w:rPr>
              <w:t>Visualizador del entorno percibido</w:t>
            </w:r>
            <w:r w:rsidR="00226839">
              <w:rPr>
                <w:noProof/>
                <w:webHidden/>
              </w:rPr>
              <w:tab/>
            </w:r>
            <w:r w:rsidR="00226839">
              <w:rPr>
                <w:noProof/>
                <w:webHidden/>
              </w:rPr>
              <w:fldChar w:fldCharType="begin"/>
            </w:r>
            <w:r w:rsidR="00226839">
              <w:rPr>
                <w:noProof/>
                <w:webHidden/>
              </w:rPr>
              <w:instrText xml:space="preserve"> PAGEREF _Toc421220165 \h </w:instrText>
            </w:r>
            <w:r w:rsidR="00226839">
              <w:rPr>
                <w:noProof/>
                <w:webHidden/>
              </w:rPr>
            </w:r>
            <w:r w:rsidR="00226839">
              <w:rPr>
                <w:noProof/>
                <w:webHidden/>
              </w:rPr>
              <w:fldChar w:fldCharType="separate"/>
            </w:r>
            <w:r w:rsidR="00226839">
              <w:rPr>
                <w:noProof/>
                <w:webHidden/>
              </w:rPr>
              <w:t>54</w:t>
            </w:r>
            <w:r w:rsidR="00226839">
              <w:rPr>
                <w:noProof/>
                <w:webHidden/>
              </w:rPr>
              <w:fldChar w:fldCharType="end"/>
            </w:r>
          </w:hyperlink>
        </w:p>
        <w:p w14:paraId="1E5BD602" w14:textId="77777777" w:rsidR="00226839" w:rsidRDefault="007A146D">
          <w:pPr>
            <w:pStyle w:val="TDC3"/>
            <w:tabs>
              <w:tab w:val="left" w:pos="1320"/>
              <w:tab w:val="right" w:leader="dot" w:pos="8494"/>
            </w:tabs>
            <w:rPr>
              <w:rFonts w:asciiTheme="minorHAnsi" w:eastAsiaTheme="minorEastAsia" w:hAnsiTheme="minorHAnsi"/>
              <w:noProof/>
              <w:sz w:val="22"/>
              <w:lang w:eastAsia="es-ES"/>
            </w:rPr>
          </w:pPr>
          <w:hyperlink w:anchor="_Toc421220166" w:history="1">
            <w:r w:rsidR="00226839" w:rsidRPr="003D13AF">
              <w:rPr>
                <w:rStyle w:val="Hipervnculo"/>
                <w:noProof/>
              </w:rPr>
              <w:t>5.4.4</w:t>
            </w:r>
            <w:r w:rsidR="00226839">
              <w:rPr>
                <w:rFonts w:asciiTheme="minorHAnsi" w:eastAsiaTheme="minorEastAsia" w:hAnsiTheme="minorHAnsi"/>
                <w:noProof/>
                <w:sz w:val="22"/>
                <w:lang w:eastAsia="es-ES"/>
              </w:rPr>
              <w:tab/>
            </w:r>
            <w:r w:rsidR="00226839" w:rsidRPr="003D13AF">
              <w:rPr>
                <w:rStyle w:val="Hipervnculo"/>
                <w:noProof/>
              </w:rPr>
              <w:t>Visualizador del rendimiento del sistema</w:t>
            </w:r>
            <w:r w:rsidR="00226839">
              <w:rPr>
                <w:noProof/>
                <w:webHidden/>
              </w:rPr>
              <w:tab/>
            </w:r>
            <w:r w:rsidR="00226839">
              <w:rPr>
                <w:noProof/>
                <w:webHidden/>
              </w:rPr>
              <w:fldChar w:fldCharType="begin"/>
            </w:r>
            <w:r w:rsidR="00226839">
              <w:rPr>
                <w:noProof/>
                <w:webHidden/>
              </w:rPr>
              <w:instrText xml:space="preserve"> PAGEREF _Toc421220166 \h </w:instrText>
            </w:r>
            <w:r w:rsidR="00226839">
              <w:rPr>
                <w:noProof/>
                <w:webHidden/>
              </w:rPr>
            </w:r>
            <w:r w:rsidR="00226839">
              <w:rPr>
                <w:noProof/>
                <w:webHidden/>
              </w:rPr>
              <w:fldChar w:fldCharType="separate"/>
            </w:r>
            <w:r w:rsidR="00226839">
              <w:rPr>
                <w:noProof/>
                <w:webHidden/>
              </w:rPr>
              <w:t>55</w:t>
            </w:r>
            <w:r w:rsidR="00226839">
              <w:rPr>
                <w:noProof/>
                <w:webHidden/>
              </w:rPr>
              <w:fldChar w:fldCharType="end"/>
            </w:r>
          </w:hyperlink>
        </w:p>
        <w:p w14:paraId="442DBEE0" w14:textId="77777777" w:rsidR="00226839" w:rsidRDefault="007A146D">
          <w:pPr>
            <w:pStyle w:val="TDC3"/>
            <w:tabs>
              <w:tab w:val="left" w:pos="1320"/>
              <w:tab w:val="right" w:leader="dot" w:pos="8494"/>
            </w:tabs>
            <w:rPr>
              <w:rFonts w:asciiTheme="minorHAnsi" w:eastAsiaTheme="minorEastAsia" w:hAnsiTheme="minorHAnsi"/>
              <w:noProof/>
              <w:sz w:val="22"/>
              <w:lang w:eastAsia="es-ES"/>
            </w:rPr>
          </w:pPr>
          <w:hyperlink w:anchor="_Toc421220167" w:history="1">
            <w:r w:rsidR="00226839" w:rsidRPr="003D13AF">
              <w:rPr>
                <w:rStyle w:val="Hipervnculo"/>
                <w:noProof/>
              </w:rPr>
              <w:t>5.4.5</w:t>
            </w:r>
            <w:r w:rsidR="00226839">
              <w:rPr>
                <w:rFonts w:asciiTheme="minorHAnsi" w:eastAsiaTheme="minorEastAsia" w:hAnsiTheme="minorHAnsi"/>
                <w:noProof/>
                <w:sz w:val="22"/>
                <w:lang w:eastAsia="es-ES"/>
              </w:rPr>
              <w:tab/>
            </w:r>
            <w:r w:rsidR="00226839" w:rsidRPr="003D13AF">
              <w:rPr>
                <w:rStyle w:val="Hipervnculo"/>
                <w:noProof/>
              </w:rPr>
              <w:t>Visualizador de la cámara</w:t>
            </w:r>
            <w:r w:rsidR="00226839">
              <w:rPr>
                <w:noProof/>
                <w:webHidden/>
              </w:rPr>
              <w:tab/>
            </w:r>
            <w:r w:rsidR="00226839">
              <w:rPr>
                <w:noProof/>
                <w:webHidden/>
              </w:rPr>
              <w:fldChar w:fldCharType="begin"/>
            </w:r>
            <w:r w:rsidR="00226839">
              <w:rPr>
                <w:noProof/>
                <w:webHidden/>
              </w:rPr>
              <w:instrText xml:space="preserve"> PAGEREF _Toc421220167 \h </w:instrText>
            </w:r>
            <w:r w:rsidR="00226839">
              <w:rPr>
                <w:noProof/>
                <w:webHidden/>
              </w:rPr>
            </w:r>
            <w:r w:rsidR="00226839">
              <w:rPr>
                <w:noProof/>
                <w:webHidden/>
              </w:rPr>
              <w:fldChar w:fldCharType="separate"/>
            </w:r>
            <w:r w:rsidR="00226839">
              <w:rPr>
                <w:noProof/>
                <w:webHidden/>
              </w:rPr>
              <w:t>56</w:t>
            </w:r>
            <w:r w:rsidR="00226839">
              <w:rPr>
                <w:noProof/>
                <w:webHidden/>
              </w:rPr>
              <w:fldChar w:fldCharType="end"/>
            </w:r>
          </w:hyperlink>
        </w:p>
        <w:p w14:paraId="2A008166" w14:textId="77777777" w:rsidR="00226839" w:rsidRDefault="007A146D">
          <w:pPr>
            <w:pStyle w:val="TDC3"/>
            <w:tabs>
              <w:tab w:val="left" w:pos="1320"/>
              <w:tab w:val="right" w:leader="dot" w:pos="8494"/>
            </w:tabs>
            <w:rPr>
              <w:rFonts w:asciiTheme="minorHAnsi" w:eastAsiaTheme="minorEastAsia" w:hAnsiTheme="minorHAnsi"/>
              <w:noProof/>
              <w:sz w:val="22"/>
              <w:lang w:eastAsia="es-ES"/>
            </w:rPr>
          </w:pPr>
          <w:hyperlink w:anchor="_Toc421220168" w:history="1">
            <w:r w:rsidR="00226839" w:rsidRPr="003D13AF">
              <w:rPr>
                <w:rStyle w:val="Hipervnculo"/>
                <w:noProof/>
              </w:rPr>
              <w:t>5.4.6</w:t>
            </w:r>
            <w:r w:rsidR="00226839">
              <w:rPr>
                <w:rFonts w:asciiTheme="minorHAnsi" w:eastAsiaTheme="minorEastAsia" w:hAnsiTheme="minorHAnsi"/>
                <w:noProof/>
                <w:sz w:val="22"/>
                <w:lang w:eastAsia="es-ES"/>
              </w:rPr>
              <w:tab/>
            </w:r>
            <w:r w:rsidR="00226839" w:rsidRPr="003D13AF">
              <w:rPr>
                <w:rStyle w:val="Hipervnculo"/>
                <w:noProof/>
              </w:rPr>
              <w:t>Interfaz de comandos</w:t>
            </w:r>
            <w:r w:rsidR="00226839">
              <w:rPr>
                <w:noProof/>
                <w:webHidden/>
              </w:rPr>
              <w:tab/>
            </w:r>
            <w:r w:rsidR="00226839">
              <w:rPr>
                <w:noProof/>
                <w:webHidden/>
              </w:rPr>
              <w:fldChar w:fldCharType="begin"/>
            </w:r>
            <w:r w:rsidR="00226839">
              <w:rPr>
                <w:noProof/>
                <w:webHidden/>
              </w:rPr>
              <w:instrText xml:space="preserve"> PAGEREF _Toc421220168 \h </w:instrText>
            </w:r>
            <w:r w:rsidR="00226839">
              <w:rPr>
                <w:noProof/>
                <w:webHidden/>
              </w:rPr>
            </w:r>
            <w:r w:rsidR="00226839">
              <w:rPr>
                <w:noProof/>
                <w:webHidden/>
              </w:rPr>
              <w:fldChar w:fldCharType="separate"/>
            </w:r>
            <w:r w:rsidR="00226839">
              <w:rPr>
                <w:noProof/>
                <w:webHidden/>
              </w:rPr>
              <w:t>56</w:t>
            </w:r>
            <w:r w:rsidR="00226839">
              <w:rPr>
                <w:noProof/>
                <w:webHidden/>
              </w:rPr>
              <w:fldChar w:fldCharType="end"/>
            </w:r>
          </w:hyperlink>
        </w:p>
        <w:p w14:paraId="707100B7" w14:textId="77777777" w:rsidR="00226839" w:rsidRDefault="007A146D">
          <w:pPr>
            <w:pStyle w:val="TDC1"/>
            <w:rPr>
              <w:rFonts w:asciiTheme="minorHAnsi" w:eastAsiaTheme="minorEastAsia" w:hAnsiTheme="minorHAnsi"/>
              <w:noProof/>
              <w:sz w:val="22"/>
              <w:lang w:eastAsia="es-ES"/>
            </w:rPr>
          </w:pPr>
          <w:hyperlink w:anchor="_Toc421220169" w:history="1">
            <w:r w:rsidR="00226839" w:rsidRPr="003D13AF">
              <w:rPr>
                <w:rStyle w:val="Hipervnculo"/>
                <w:noProof/>
              </w:rPr>
              <w:t>6</w:t>
            </w:r>
            <w:r w:rsidR="00226839">
              <w:rPr>
                <w:rFonts w:asciiTheme="minorHAnsi" w:eastAsiaTheme="minorEastAsia" w:hAnsiTheme="minorHAnsi"/>
                <w:noProof/>
                <w:sz w:val="22"/>
                <w:lang w:eastAsia="es-ES"/>
              </w:rPr>
              <w:tab/>
            </w:r>
            <w:r w:rsidR="00226839" w:rsidRPr="003D13AF">
              <w:rPr>
                <w:rStyle w:val="Hipervnculo"/>
                <w:noProof/>
              </w:rPr>
              <w:t>VALIDACIÓN</w:t>
            </w:r>
            <w:r w:rsidR="00226839">
              <w:rPr>
                <w:noProof/>
                <w:webHidden/>
              </w:rPr>
              <w:tab/>
            </w:r>
            <w:r w:rsidR="00226839">
              <w:rPr>
                <w:noProof/>
                <w:webHidden/>
              </w:rPr>
              <w:fldChar w:fldCharType="begin"/>
            </w:r>
            <w:r w:rsidR="00226839">
              <w:rPr>
                <w:noProof/>
                <w:webHidden/>
              </w:rPr>
              <w:instrText xml:space="preserve"> PAGEREF _Toc421220169 \h </w:instrText>
            </w:r>
            <w:r w:rsidR="00226839">
              <w:rPr>
                <w:noProof/>
                <w:webHidden/>
              </w:rPr>
            </w:r>
            <w:r w:rsidR="00226839">
              <w:rPr>
                <w:noProof/>
                <w:webHidden/>
              </w:rPr>
              <w:fldChar w:fldCharType="separate"/>
            </w:r>
            <w:r w:rsidR="00226839">
              <w:rPr>
                <w:noProof/>
                <w:webHidden/>
              </w:rPr>
              <w:t>57</w:t>
            </w:r>
            <w:r w:rsidR="00226839">
              <w:rPr>
                <w:noProof/>
                <w:webHidden/>
              </w:rPr>
              <w:fldChar w:fldCharType="end"/>
            </w:r>
          </w:hyperlink>
        </w:p>
        <w:p w14:paraId="3A356471" w14:textId="77777777" w:rsidR="00226839" w:rsidRDefault="007A146D">
          <w:pPr>
            <w:pStyle w:val="TDC2"/>
            <w:tabs>
              <w:tab w:val="left" w:pos="880"/>
              <w:tab w:val="right" w:leader="dot" w:pos="8494"/>
            </w:tabs>
            <w:rPr>
              <w:rFonts w:asciiTheme="minorHAnsi" w:eastAsiaTheme="minorEastAsia" w:hAnsiTheme="minorHAnsi"/>
              <w:noProof/>
              <w:sz w:val="22"/>
              <w:lang w:eastAsia="es-ES"/>
            </w:rPr>
          </w:pPr>
          <w:hyperlink w:anchor="_Toc421220170" w:history="1">
            <w:r w:rsidR="00226839" w:rsidRPr="003D13AF">
              <w:rPr>
                <w:rStyle w:val="Hipervnculo"/>
                <w:noProof/>
              </w:rPr>
              <w:t>6.1</w:t>
            </w:r>
            <w:r w:rsidR="00226839">
              <w:rPr>
                <w:rFonts w:asciiTheme="minorHAnsi" w:eastAsiaTheme="minorEastAsia" w:hAnsiTheme="minorHAnsi"/>
                <w:noProof/>
                <w:sz w:val="22"/>
                <w:lang w:eastAsia="es-ES"/>
              </w:rPr>
              <w:tab/>
            </w:r>
            <w:r w:rsidR="00226839" w:rsidRPr="003D13AF">
              <w:rPr>
                <w:rStyle w:val="Hipervnculo"/>
                <w:noProof/>
              </w:rPr>
              <w:t>Evaluación de requisitos.</w:t>
            </w:r>
            <w:r w:rsidR="00226839">
              <w:rPr>
                <w:noProof/>
                <w:webHidden/>
              </w:rPr>
              <w:tab/>
            </w:r>
            <w:r w:rsidR="00226839">
              <w:rPr>
                <w:noProof/>
                <w:webHidden/>
              </w:rPr>
              <w:fldChar w:fldCharType="begin"/>
            </w:r>
            <w:r w:rsidR="00226839">
              <w:rPr>
                <w:noProof/>
                <w:webHidden/>
              </w:rPr>
              <w:instrText xml:space="preserve"> PAGEREF _Toc421220170 \h </w:instrText>
            </w:r>
            <w:r w:rsidR="00226839">
              <w:rPr>
                <w:noProof/>
                <w:webHidden/>
              </w:rPr>
            </w:r>
            <w:r w:rsidR="00226839">
              <w:rPr>
                <w:noProof/>
                <w:webHidden/>
              </w:rPr>
              <w:fldChar w:fldCharType="separate"/>
            </w:r>
            <w:r w:rsidR="00226839">
              <w:rPr>
                <w:noProof/>
                <w:webHidden/>
              </w:rPr>
              <w:t>57</w:t>
            </w:r>
            <w:r w:rsidR="00226839">
              <w:rPr>
                <w:noProof/>
                <w:webHidden/>
              </w:rPr>
              <w:fldChar w:fldCharType="end"/>
            </w:r>
          </w:hyperlink>
        </w:p>
        <w:p w14:paraId="2D5B158C" w14:textId="77777777" w:rsidR="00226839" w:rsidRDefault="007A146D">
          <w:pPr>
            <w:pStyle w:val="TDC2"/>
            <w:tabs>
              <w:tab w:val="left" w:pos="880"/>
              <w:tab w:val="right" w:leader="dot" w:pos="8494"/>
            </w:tabs>
            <w:rPr>
              <w:rFonts w:asciiTheme="minorHAnsi" w:eastAsiaTheme="minorEastAsia" w:hAnsiTheme="minorHAnsi"/>
              <w:noProof/>
              <w:sz w:val="22"/>
              <w:lang w:eastAsia="es-ES"/>
            </w:rPr>
          </w:pPr>
          <w:hyperlink w:anchor="_Toc421220171" w:history="1">
            <w:r w:rsidR="00226839" w:rsidRPr="003D13AF">
              <w:rPr>
                <w:rStyle w:val="Hipervnculo"/>
                <w:noProof/>
              </w:rPr>
              <w:t>6.2</w:t>
            </w:r>
            <w:r w:rsidR="00226839">
              <w:rPr>
                <w:rFonts w:asciiTheme="minorHAnsi" w:eastAsiaTheme="minorEastAsia" w:hAnsiTheme="minorHAnsi"/>
                <w:noProof/>
                <w:sz w:val="22"/>
                <w:lang w:eastAsia="es-ES"/>
              </w:rPr>
              <w:tab/>
            </w:r>
            <w:r w:rsidR="00226839" w:rsidRPr="003D13AF">
              <w:rPr>
                <w:rStyle w:val="Hipervnculo"/>
                <w:noProof/>
              </w:rPr>
              <w:t>Pruebas de validación.</w:t>
            </w:r>
            <w:r w:rsidR="00226839">
              <w:rPr>
                <w:noProof/>
                <w:webHidden/>
              </w:rPr>
              <w:tab/>
            </w:r>
            <w:r w:rsidR="00226839">
              <w:rPr>
                <w:noProof/>
                <w:webHidden/>
              </w:rPr>
              <w:fldChar w:fldCharType="begin"/>
            </w:r>
            <w:r w:rsidR="00226839">
              <w:rPr>
                <w:noProof/>
                <w:webHidden/>
              </w:rPr>
              <w:instrText xml:space="preserve"> PAGEREF _Toc421220171 \h </w:instrText>
            </w:r>
            <w:r w:rsidR="00226839">
              <w:rPr>
                <w:noProof/>
                <w:webHidden/>
              </w:rPr>
            </w:r>
            <w:r w:rsidR="00226839">
              <w:rPr>
                <w:noProof/>
                <w:webHidden/>
              </w:rPr>
              <w:fldChar w:fldCharType="separate"/>
            </w:r>
            <w:r w:rsidR="00226839">
              <w:rPr>
                <w:noProof/>
                <w:webHidden/>
              </w:rPr>
              <w:t>58</w:t>
            </w:r>
            <w:r w:rsidR="00226839">
              <w:rPr>
                <w:noProof/>
                <w:webHidden/>
              </w:rPr>
              <w:fldChar w:fldCharType="end"/>
            </w:r>
          </w:hyperlink>
        </w:p>
        <w:p w14:paraId="1A56752D" w14:textId="77777777" w:rsidR="00226839" w:rsidRDefault="007A146D">
          <w:pPr>
            <w:pStyle w:val="TDC3"/>
            <w:tabs>
              <w:tab w:val="left" w:pos="1320"/>
              <w:tab w:val="right" w:leader="dot" w:pos="8494"/>
            </w:tabs>
            <w:rPr>
              <w:rFonts w:asciiTheme="minorHAnsi" w:eastAsiaTheme="minorEastAsia" w:hAnsiTheme="minorHAnsi"/>
              <w:noProof/>
              <w:sz w:val="22"/>
              <w:lang w:eastAsia="es-ES"/>
            </w:rPr>
          </w:pPr>
          <w:hyperlink w:anchor="_Toc421220172" w:history="1">
            <w:r w:rsidR="00226839" w:rsidRPr="003D13AF">
              <w:rPr>
                <w:rStyle w:val="Hipervnculo"/>
                <w:noProof/>
              </w:rPr>
              <w:t>6.2.1</w:t>
            </w:r>
            <w:r w:rsidR="00226839">
              <w:rPr>
                <w:rFonts w:asciiTheme="minorHAnsi" w:eastAsiaTheme="minorEastAsia" w:hAnsiTheme="minorHAnsi"/>
                <w:noProof/>
                <w:sz w:val="22"/>
                <w:lang w:eastAsia="es-ES"/>
              </w:rPr>
              <w:tab/>
            </w:r>
            <w:r w:rsidR="00226839" w:rsidRPr="003D13AF">
              <w:rPr>
                <w:rStyle w:val="Hipervnculo"/>
                <w:noProof/>
              </w:rPr>
              <w:t>Pruebas unitarias.</w:t>
            </w:r>
            <w:r w:rsidR="00226839">
              <w:rPr>
                <w:noProof/>
                <w:webHidden/>
              </w:rPr>
              <w:tab/>
            </w:r>
            <w:r w:rsidR="00226839">
              <w:rPr>
                <w:noProof/>
                <w:webHidden/>
              </w:rPr>
              <w:fldChar w:fldCharType="begin"/>
            </w:r>
            <w:r w:rsidR="00226839">
              <w:rPr>
                <w:noProof/>
                <w:webHidden/>
              </w:rPr>
              <w:instrText xml:space="preserve"> PAGEREF _Toc421220172 \h </w:instrText>
            </w:r>
            <w:r w:rsidR="00226839">
              <w:rPr>
                <w:noProof/>
                <w:webHidden/>
              </w:rPr>
            </w:r>
            <w:r w:rsidR="00226839">
              <w:rPr>
                <w:noProof/>
                <w:webHidden/>
              </w:rPr>
              <w:fldChar w:fldCharType="separate"/>
            </w:r>
            <w:r w:rsidR="00226839">
              <w:rPr>
                <w:noProof/>
                <w:webHidden/>
              </w:rPr>
              <w:t>58</w:t>
            </w:r>
            <w:r w:rsidR="00226839">
              <w:rPr>
                <w:noProof/>
                <w:webHidden/>
              </w:rPr>
              <w:fldChar w:fldCharType="end"/>
            </w:r>
          </w:hyperlink>
        </w:p>
        <w:p w14:paraId="01DA069C" w14:textId="77777777" w:rsidR="00226839" w:rsidRDefault="007A146D">
          <w:pPr>
            <w:pStyle w:val="TDC3"/>
            <w:tabs>
              <w:tab w:val="left" w:pos="1320"/>
              <w:tab w:val="right" w:leader="dot" w:pos="8494"/>
            </w:tabs>
            <w:rPr>
              <w:rFonts w:asciiTheme="minorHAnsi" w:eastAsiaTheme="minorEastAsia" w:hAnsiTheme="minorHAnsi"/>
              <w:noProof/>
              <w:sz w:val="22"/>
              <w:lang w:eastAsia="es-ES"/>
            </w:rPr>
          </w:pPr>
          <w:hyperlink w:anchor="_Toc421220173" w:history="1">
            <w:r w:rsidR="00226839" w:rsidRPr="003D13AF">
              <w:rPr>
                <w:rStyle w:val="Hipervnculo"/>
                <w:noProof/>
              </w:rPr>
              <w:t>6.2.2</w:t>
            </w:r>
            <w:r w:rsidR="00226839">
              <w:rPr>
                <w:rFonts w:asciiTheme="minorHAnsi" w:eastAsiaTheme="minorEastAsia" w:hAnsiTheme="minorHAnsi"/>
                <w:noProof/>
                <w:sz w:val="22"/>
                <w:lang w:eastAsia="es-ES"/>
              </w:rPr>
              <w:tab/>
            </w:r>
            <w:r w:rsidR="00226839" w:rsidRPr="003D13AF">
              <w:rPr>
                <w:rStyle w:val="Hipervnculo"/>
                <w:noProof/>
              </w:rPr>
              <w:t>Pruebas de integración.</w:t>
            </w:r>
            <w:r w:rsidR="00226839">
              <w:rPr>
                <w:noProof/>
                <w:webHidden/>
              </w:rPr>
              <w:tab/>
            </w:r>
            <w:r w:rsidR="00226839">
              <w:rPr>
                <w:noProof/>
                <w:webHidden/>
              </w:rPr>
              <w:fldChar w:fldCharType="begin"/>
            </w:r>
            <w:r w:rsidR="00226839">
              <w:rPr>
                <w:noProof/>
                <w:webHidden/>
              </w:rPr>
              <w:instrText xml:space="preserve"> PAGEREF _Toc421220173 \h </w:instrText>
            </w:r>
            <w:r w:rsidR="00226839">
              <w:rPr>
                <w:noProof/>
                <w:webHidden/>
              </w:rPr>
            </w:r>
            <w:r w:rsidR="00226839">
              <w:rPr>
                <w:noProof/>
                <w:webHidden/>
              </w:rPr>
              <w:fldChar w:fldCharType="separate"/>
            </w:r>
            <w:r w:rsidR="00226839">
              <w:rPr>
                <w:noProof/>
                <w:webHidden/>
              </w:rPr>
              <w:t>61</w:t>
            </w:r>
            <w:r w:rsidR="00226839">
              <w:rPr>
                <w:noProof/>
                <w:webHidden/>
              </w:rPr>
              <w:fldChar w:fldCharType="end"/>
            </w:r>
          </w:hyperlink>
        </w:p>
        <w:p w14:paraId="243C382F" w14:textId="77777777" w:rsidR="00226839" w:rsidRDefault="007A146D">
          <w:pPr>
            <w:pStyle w:val="TDC1"/>
            <w:rPr>
              <w:rFonts w:asciiTheme="minorHAnsi" w:eastAsiaTheme="minorEastAsia" w:hAnsiTheme="minorHAnsi"/>
              <w:noProof/>
              <w:sz w:val="22"/>
              <w:lang w:eastAsia="es-ES"/>
            </w:rPr>
          </w:pPr>
          <w:hyperlink w:anchor="_Toc421220174" w:history="1">
            <w:r w:rsidR="00226839" w:rsidRPr="003D13AF">
              <w:rPr>
                <w:rStyle w:val="Hipervnculo"/>
                <w:noProof/>
              </w:rPr>
              <w:t>7</w:t>
            </w:r>
            <w:r w:rsidR="00226839">
              <w:rPr>
                <w:rFonts w:asciiTheme="minorHAnsi" w:eastAsiaTheme="minorEastAsia" w:hAnsiTheme="minorHAnsi"/>
                <w:noProof/>
                <w:sz w:val="22"/>
                <w:lang w:eastAsia="es-ES"/>
              </w:rPr>
              <w:tab/>
            </w:r>
            <w:r w:rsidR="00226839" w:rsidRPr="003D13AF">
              <w:rPr>
                <w:rStyle w:val="Hipervnculo"/>
                <w:noProof/>
              </w:rPr>
              <w:t>CONCLUSIONES Y TRABAJO FUTURO</w:t>
            </w:r>
            <w:r w:rsidR="00226839">
              <w:rPr>
                <w:noProof/>
                <w:webHidden/>
              </w:rPr>
              <w:tab/>
            </w:r>
            <w:r w:rsidR="00226839">
              <w:rPr>
                <w:noProof/>
                <w:webHidden/>
              </w:rPr>
              <w:fldChar w:fldCharType="begin"/>
            </w:r>
            <w:r w:rsidR="00226839">
              <w:rPr>
                <w:noProof/>
                <w:webHidden/>
              </w:rPr>
              <w:instrText xml:space="preserve"> PAGEREF _Toc421220174 \h </w:instrText>
            </w:r>
            <w:r w:rsidR="00226839">
              <w:rPr>
                <w:noProof/>
                <w:webHidden/>
              </w:rPr>
            </w:r>
            <w:r w:rsidR="00226839">
              <w:rPr>
                <w:noProof/>
                <w:webHidden/>
              </w:rPr>
              <w:fldChar w:fldCharType="separate"/>
            </w:r>
            <w:r w:rsidR="00226839">
              <w:rPr>
                <w:noProof/>
                <w:webHidden/>
              </w:rPr>
              <w:t>62</w:t>
            </w:r>
            <w:r w:rsidR="00226839">
              <w:rPr>
                <w:noProof/>
                <w:webHidden/>
              </w:rPr>
              <w:fldChar w:fldCharType="end"/>
            </w:r>
          </w:hyperlink>
        </w:p>
        <w:p w14:paraId="35442EAE" w14:textId="77777777" w:rsidR="00226839" w:rsidRDefault="007A146D">
          <w:pPr>
            <w:pStyle w:val="TDC1"/>
            <w:rPr>
              <w:rFonts w:asciiTheme="minorHAnsi" w:eastAsiaTheme="minorEastAsia" w:hAnsiTheme="minorHAnsi"/>
              <w:noProof/>
              <w:sz w:val="22"/>
              <w:lang w:eastAsia="es-ES"/>
            </w:rPr>
          </w:pPr>
          <w:hyperlink w:anchor="_Toc421220175" w:history="1">
            <w:r w:rsidR="00226839" w:rsidRPr="003D13AF">
              <w:rPr>
                <w:rStyle w:val="Hipervnculo"/>
                <w:noProof/>
              </w:rPr>
              <w:t>8</w:t>
            </w:r>
            <w:r w:rsidR="00226839">
              <w:rPr>
                <w:rFonts w:asciiTheme="minorHAnsi" w:eastAsiaTheme="minorEastAsia" w:hAnsiTheme="minorHAnsi"/>
                <w:noProof/>
                <w:sz w:val="22"/>
                <w:lang w:eastAsia="es-ES"/>
              </w:rPr>
              <w:tab/>
            </w:r>
            <w:r w:rsidR="00226839" w:rsidRPr="003D13AF">
              <w:rPr>
                <w:rStyle w:val="Hipervnculo"/>
                <w:noProof/>
              </w:rPr>
              <w:t>BIBLIOGRAFIA</w:t>
            </w:r>
            <w:r w:rsidR="00226839">
              <w:rPr>
                <w:noProof/>
                <w:webHidden/>
              </w:rPr>
              <w:tab/>
            </w:r>
            <w:r w:rsidR="00226839">
              <w:rPr>
                <w:noProof/>
                <w:webHidden/>
              </w:rPr>
              <w:fldChar w:fldCharType="begin"/>
            </w:r>
            <w:r w:rsidR="00226839">
              <w:rPr>
                <w:noProof/>
                <w:webHidden/>
              </w:rPr>
              <w:instrText xml:space="preserve"> PAGEREF _Toc421220175 \h </w:instrText>
            </w:r>
            <w:r w:rsidR="00226839">
              <w:rPr>
                <w:noProof/>
                <w:webHidden/>
              </w:rPr>
            </w:r>
            <w:r w:rsidR="00226839">
              <w:rPr>
                <w:noProof/>
                <w:webHidden/>
              </w:rPr>
              <w:fldChar w:fldCharType="separate"/>
            </w:r>
            <w:r w:rsidR="00226839">
              <w:rPr>
                <w:noProof/>
                <w:webHidden/>
              </w:rPr>
              <w:t>63</w:t>
            </w:r>
            <w:r w:rsidR="00226839">
              <w:rPr>
                <w:noProof/>
                <w:webHidden/>
              </w:rPr>
              <w:fldChar w:fldCharType="end"/>
            </w:r>
          </w:hyperlink>
        </w:p>
        <w:p w14:paraId="0DE4A4F0" w14:textId="5790D430" w:rsidR="00B109E7" w:rsidRDefault="00B109E7">
          <w:r>
            <w:rPr>
              <w:b/>
              <w:bCs/>
              <w:noProof/>
            </w:rPr>
            <w:fldChar w:fldCharType="end"/>
          </w:r>
        </w:p>
      </w:sdtContent>
    </w:sdt>
    <w:p w14:paraId="20DA0520" w14:textId="65BB03D4" w:rsidR="00C81EBF" w:rsidRDefault="00C81EBF" w:rsidP="008104B8">
      <w:pPr>
        <w:jc w:val="left"/>
        <w:rPr>
          <w:lang w:val="en-US"/>
        </w:rPr>
        <w:sectPr w:rsidR="00C81EBF" w:rsidSect="005627CC">
          <w:footerReference w:type="default" r:id="rId11"/>
          <w:pgSz w:w="11906" w:h="16838"/>
          <w:pgMar w:top="1985" w:right="1701" w:bottom="1985" w:left="1701" w:header="709" w:footer="709" w:gutter="0"/>
          <w:cols w:space="708"/>
          <w:docGrid w:linePitch="360"/>
        </w:sectPr>
      </w:pPr>
    </w:p>
    <w:p w14:paraId="17984017" w14:textId="2892BFEF" w:rsidR="008104B8" w:rsidRPr="00994F52" w:rsidRDefault="008104B8" w:rsidP="008104B8">
      <w:pPr>
        <w:jc w:val="left"/>
        <w:rPr>
          <w:lang w:val="en-US"/>
        </w:rPr>
      </w:pPr>
    </w:p>
    <w:p w14:paraId="46DF6EF9" w14:textId="3FAD5F84" w:rsidR="00BA2520" w:rsidRPr="00FB1D15" w:rsidRDefault="007F0157">
      <w:pPr>
        <w:jc w:val="left"/>
        <w:rPr>
          <w:b/>
          <w:sz w:val="32"/>
          <w:szCs w:val="32"/>
          <w:u w:val="single"/>
        </w:rPr>
      </w:pPr>
      <w:r w:rsidRPr="00FB1D15">
        <w:rPr>
          <w:b/>
          <w:sz w:val="32"/>
          <w:szCs w:val="32"/>
          <w:u w:val="single"/>
        </w:rPr>
        <w:t>RESUMEN</w:t>
      </w:r>
    </w:p>
    <w:p w14:paraId="3E53CAC1" w14:textId="4F96C1BF" w:rsidR="007F0157" w:rsidRPr="007F0157" w:rsidRDefault="007F0157" w:rsidP="007F0157">
      <w:pPr>
        <w:autoSpaceDE w:val="0"/>
        <w:autoSpaceDN w:val="0"/>
        <w:adjustRightInd w:val="0"/>
        <w:spacing w:after="0" w:line="240" w:lineRule="auto"/>
        <w:rPr>
          <w:rFonts w:cs="Times New Roman"/>
        </w:rPr>
      </w:pPr>
      <w:r w:rsidRPr="007F0157">
        <w:rPr>
          <w:rFonts w:cs="Times New Roman"/>
        </w:rPr>
        <w:t>En la presente memoria se describe el t</w:t>
      </w:r>
      <w:r w:rsidR="00C62AD6">
        <w:rPr>
          <w:rFonts w:cs="Times New Roman"/>
        </w:rPr>
        <w:t>rabajo de diseño de una herramienta de interacción persona-ordenador</w:t>
      </w:r>
      <w:r w:rsidR="00210EAB">
        <w:rPr>
          <w:rFonts w:cs="Times New Roman"/>
        </w:rPr>
        <w:t xml:space="preserve"> (HMI)</w:t>
      </w:r>
      <w:r w:rsidRPr="007F0157">
        <w:rPr>
          <w:rFonts w:cs="Times New Roman"/>
        </w:rPr>
        <w:t xml:space="preserve"> par</w:t>
      </w:r>
      <w:r w:rsidR="00C62AD6">
        <w:rPr>
          <w:rFonts w:cs="Times New Roman"/>
        </w:rPr>
        <w:t>a la operación y supervisión de</w:t>
      </w:r>
      <w:r w:rsidRPr="007F0157">
        <w:rPr>
          <w:rFonts w:cs="Times New Roman"/>
        </w:rPr>
        <w:t xml:space="preserve"> vehículos aéreos no tripulados (UAV). </w:t>
      </w:r>
    </w:p>
    <w:p w14:paraId="2F963597" w14:textId="77777777" w:rsidR="007F0157" w:rsidRPr="007F0157" w:rsidRDefault="007F0157" w:rsidP="007F0157">
      <w:pPr>
        <w:autoSpaceDE w:val="0"/>
        <w:autoSpaceDN w:val="0"/>
        <w:adjustRightInd w:val="0"/>
        <w:spacing w:after="0" w:line="240" w:lineRule="auto"/>
        <w:rPr>
          <w:rFonts w:cs="Times New Roman"/>
        </w:rPr>
      </w:pPr>
    </w:p>
    <w:p w14:paraId="3092B5C7" w14:textId="77777777" w:rsidR="007F0157" w:rsidRPr="007F0157" w:rsidRDefault="007F0157" w:rsidP="007F0157">
      <w:pPr>
        <w:autoSpaceDE w:val="0"/>
        <w:autoSpaceDN w:val="0"/>
        <w:adjustRightInd w:val="0"/>
        <w:spacing w:after="0" w:line="240" w:lineRule="auto"/>
        <w:rPr>
          <w:rFonts w:cs="Times New Roman"/>
        </w:rPr>
      </w:pPr>
      <w:r w:rsidRPr="007F0157">
        <w:rPr>
          <w:rFonts w:cs="Times New Roman"/>
        </w:rPr>
        <w:t xml:space="preserve">En primer lugar se hace una introducción a los tipos de </w:t>
      </w:r>
      <w:proofErr w:type="spellStart"/>
      <w:r w:rsidRPr="007F0157">
        <w:rPr>
          <w:rFonts w:cs="Times New Roman"/>
        </w:rPr>
        <w:t>UAVs</w:t>
      </w:r>
      <w:proofErr w:type="spellEnd"/>
      <w:r w:rsidRPr="007F0157">
        <w:rPr>
          <w:rFonts w:cs="Times New Roman"/>
        </w:rPr>
        <w:t xml:space="preserve"> y aplicaciones más comunes, describiendo sus características técnicas y los componentes que integra en el sistema.</w:t>
      </w:r>
    </w:p>
    <w:p w14:paraId="0754578E" w14:textId="77777777" w:rsidR="007F0157" w:rsidRPr="007F0157" w:rsidRDefault="007F0157" w:rsidP="007F0157">
      <w:pPr>
        <w:autoSpaceDE w:val="0"/>
        <w:autoSpaceDN w:val="0"/>
        <w:adjustRightInd w:val="0"/>
        <w:spacing w:after="0" w:line="240" w:lineRule="auto"/>
        <w:rPr>
          <w:rFonts w:cs="Times New Roman"/>
        </w:rPr>
      </w:pPr>
    </w:p>
    <w:p w14:paraId="49AFA845" w14:textId="3A541AC1" w:rsidR="007F0157" w:rsidRPr="007F0157" w:rsidRDefault="007F0157" w:rsidP="007F0157">
      <w:pPr>
        <w:autoSpaceDE w:val="0"/>
        <w:autoSpaceDN w:val="0"/>
        <w:adjustRightInd w:val="0"/>
        <w:spacing w:after="0" w:line="240" w:lineRule="auto"/>
        <w:rPr>
          <w:rFonts w:cs="Times New Roman"/>
        </w:rPr>
      </w:pPr>
      <w:r w:rsidRPr="007F0157">
        <w:rPr>
          <w:rFonts w:cs="Times New Roman"/>
        </w:rPr>
        <w:t>Mediante la revisión y análisis de los diferentes niv</w:t>
      </w:r>
      <w:r w:rsidR="00C62AD6">
        <w:rPr>
          <w:rFonts w:cs="Times New Roman"/>
        </w:rPr>
        <w:t>eles de autonomía y las diferentes soluciones</w:t>
      </w:r>
      <w:r w:rsidR="00695EA0">
        <w:rPr>
          <w:rFonts w:cs="Times New Roman"/>
        </w:rPr>
        <w:t xml:space="preserve"> de presentación</w:t>
      </w:r>
      <w:r w:rsidR="00C62AD6">
        <w:rPr>
          <w:rFonts w:cs="Times New Roman"/>
        </w:rPr>
        <w:t xml:space="preserve"> existentes en el mercado</w:t>
      </w:r>
      <w:r w:rsidRPr="007F0157">
        <w:rPr>
          <w:rFonts w:cs="Times New Roman"/>
        </w:rPr>
        <w:t>, se identifican los modos de operación y componentes principales de la interfaz.</w:t>
      </w:r>
    </w:p>
    <w:p w14:paraId="72D7360E" w14:textId="77777777" w:rsidR="007F0157" w:rsidRPr="007F0157" w:rsidRDefault="007F0157" w:rsidP="007F0157">
      <w:pPr>
        <w:autoSpaceDE w:val="0"/>
        <w:autoSpaceDN w:val="0"/>
        <w:adjustRightInd w:val="0"/>
        <w:spacing w:after="0" w:line="240" w:lineRule="auto"/>
        <w:rPr>
          <w:rFonts w:cs="Times New Roman"/>
        </w:rPr>
      </w:pPr>
    </w:p>
    <w:p w14:paraId="4541B2DE" w14:textId="542352D2" w:rsidR="007F0157" w:rsidRPr="007F0157" w:rsidRDefault="007F0157" w:rsidP="007F0157">
      <w:pPr>
        <w:autoSpaceDE w:val="0"/>
        <w:autoSpaceDN w:val="0"/>
        <w:adjustRightInd w:val="0"/>
        <w:spacing w:after="0" w:line="240" w:lineRule="auto"/>
        <w:rPr>
          <w:rFonts w:cs="Times New Roman"/>
        </w:rPr>
      </w:pPr>
      <w:r w:rsidRPr="007F0157">
        <w:rPr>
          <w:rFonts w:cs="Times New Roman"/>
        </w:rPr>
        <w:t xml:space="preserve">A continuación se describe el diseño final del software de la interfaz y el proceso de desarrollo de la misma, para ello se hace un análisis previo del software robótico sobre el que opera el sistema abordo del UAV y se establecen los enlaces de comunicación </w:t>
      </w:r>
      <w:r w:rsidR="00C62AD6">
        <w:rPr>
          <w:rFonts w:cs="Times New Roman"/>
        </w:rPr>
        <w:t xml:space="preserve">entre cada uno de los componentes </w:t>
      </w:r>
      <w:r w:rsidRPr="007F0157">
        <w:rPr>
          <w:rFonts w:cs="Times New Roman"/>
        </w:rPr>
        <w:t>y</w:t>
      </w:r>
      <w:r w:rsidR="00C62AD6">
        <w:rPr>
          <w:rFonts w:cs="Times New Roman"/>
        </w:rPr>
        <w:t xml:space="preserve"> los</w:t>
      </w:r>
      <w:r w:rsidRPr="007F0157">
        <w:rPr>
          <w:rFonts w:cs="Times New Roman"/>
        </w:rPr>
        <w:t xml:space="preserve"> requisitos de integración con el sistema. </w:t>
      </w:r>
    </w:p>
    <w:p w14:paraId="0477CB30" w14:textId="77777777" w:rsidR="007F0157" w:rsidRPr="007F0157" w:rsidRDefault="007F0157" w:rsidP="007F0157">
      <w:pPr>
        <w:autoSpaceDE w:val="0"/>
        <w:autoSpaceDN w:val="0"/>
        <w:adjustRightInd w:val="0"/>
        <w:spacing w:after="0" w:line="240" w:lineRule="auto"/>
        <w:rPr>
          <w:rFonts w:cs="Times New Roman"/>
        </w:rPr>
      </w:pPr>
    </w:p>
    <w:p w14:paraId="02BAB06E" w14:textId="77777777" w:rsidR="007F0157" w:rsidRPr="007F0157" w:rsidRDefault="007F0157" w:rsidP="007F0157">
      <w:pPr>
        <w:autoSpaceDE w:val="0"/>
        <w:autoSpaceDN w:val="0"/>
        <w:adjustRightInd w:val="0"/>
        <w:spacing w:after="0" w:line="240" w:lineRule="auto"/>
        <w:rPr>
          <w:rFonts w:cs="Times New Roman"/>
        </w:rPr>
      </w:pPr>
      <w:r w:rsidRPr="007F0157">
        <w:rPr>
          <w:rFonts w:cs="Times New Roman"/>
        </w:rPr>
        <w:t>Finalmente, se muestran las pruebas que se han realizado para validar la construcción de la herramienta.</w:t>
      </w:r>
    </w:p>
    <w:p w14:paraId="793630C7" w14:textId="77777777" w:rsidR="007F0157" w:rsidRPr="007F0157" w:rsidRDefault="007F0157">
      <w:pPr>
        <w:jc w:val="left"/>
      </w:pPr>
    </w:p>
    <w:p w14:paraId="2EFA3CBA" w14:textId="77777777" w:rsidR="007F0157" w:rsidRPr="007F0157" w:rsidRDefault="007F0157">
      <w:pPr>
        <w:jc w:val="left"/>
      </w:pPr>
    </w:p>
    <w:p w14:paraId="50F87DEA" w14:textId="77777777" w:rsidR="007F0157" w:rsidRPr="007F0157" w:rsidRDefault="007F0157">
      <w:pPr>
        <w:jc w:val="left"/>
      </w:pPr>
    </w:p>
    <w:p w14:paraId="68036BBF" w14:textId="77777777" w:rsidR="007F0157" w:rsidRPr="007F0157" w:rsidRDefault="007F0157">
      <w:pPr>
        <w:jc w:val="left"/>
      </w:pPr>
    </w:p>
    <w:p w14:paraId="6649743F" w14:textId="77777777" w:rsidR="007F0157" w:rsidRPr="007F0157" w:rsidRDefault="007F0157">
      <w:pPr>
        <w:jc w:val="left"/>
      </w:pPr>
    </w:p>
    <w:p w14:paraId="2AFD8A60" w14:textId="77777777" w:rsidR="007F0157" w:rsidRPr="007F0157" w:rsidRDefault="007F0157">
      <w:pPr>
        <w:jc w:val="left"/>
      </w:pPr>
    </w:p>
    <w:p w14:paraId="5BB25785" w14:textId="77777777" w:rsidR="007F0157" w:rsidRPr="007F0157" w:rsidRDefault="007F0157">
      <w:pPr>
        <w:jc w:val="left"/>
      </w:pPr>
    </w:p>
    <w:p w14:paraId="63D47091" w14:textId="77777777" w:rsidR="007F0157" w:rsidRPr="007F0157" w:rsidRDefault="007F0157">
      <w:pPr>
        <w:jc w:val="left"/>
      </w:pPr>
    </w:p>
    <w:p w14:paraId="67EF500D" w14:textId="77777777" w:rsidR="007F0157" w:rsidRPr="007F0157" w:rsidRDefault="007F0157">
      <w:pPr>
        <w:jc w:val="left"/>
      </w:pPr>
    </w:p>
    <w:p w14:paraId="4CC80AB7" w14:textId="77777777" w:rsidR="00BA2520" w:rsidRDefault="00BA2520">
      <w:pPr>
        <w:jc w:val="left"/>
        <w:rPr>
          <w:rStyle w:val="Refdecomentario"/>
        </w:rPr>
      </w:pPr>
    </w:p>
    <w:p w14:paraId="59092384" w14:textId="77777777" w:rsidR="00464076" w:rsidRDefault="00464076">
      <w:pPr>
        <w:jc w:val="left"/>
        <w:rPr>
          <w:rStyle w:val="Refdecomentario"/>
        </w:rPr>
      </w:pPr>
    </w:p>
    <w:p w14:paraId="4EA47364" w14:textId="77777777" w:rsidR="00464076" w:rsidRDefault="00464076">
      <w:pPr>
        <w:jc w:val="left"/>
        <w:rPr>
          <w:rStyle w:val="Refdecomentario"/>
        </w:rPr>
      </w:pPr>
    </w:p>
    <w:p w14:paraId="314FF7AE" w14:textId="77777777" w:rsidR="00BA2520" w:rsidRPr="00C81EBF" w:rsidRDefault="00BA2520">
      <w:pPr>
        <w:jc w:val="left"/>
        <w:rPr>
          <w:sz w:val="28"/>
          <w:szCs w:val="28"/>
        </w:rPr>
      </w:pPr>
    </w:p>
    <w:p w14:paraId="659106F9" w14:textId="77777777" w:rsidR="00F32F7F" w:rsidRPr="000C5715" w:rsidRDefault="00F32F7F" w:rsidP="007F0157">
      <w:pPr>
        <w:jc w:val="left"/>
        <w:rPr>
          <w:b/>
          <w:sz w:val="32"/>
          <w:szCs w:val="32"/>
          <w:u w:val="single"/>
        </w:rPr>
      </w:pPr>
    </w:p>
    <w:p w14:paraId="428498B7" w14:textId="034DC76B" w:rsidR="007F0157" w:rsidRPr="00FB1D15" w:rsidRDefault="007F0157" w:rsidP="007F0157">
      <w:pPr>
        <w:jc w:val="left"/>
        <w:rPr>
          <w:b/>
          <w:sz w:val="32"/>
          <w:szCs w:val="32"/>
          <w:u w:val="single"/>
          <w:lang w:val="en-US"/>
        </w:rPr>
      </w:pPr>
      <w:r w:rsidRPr="00FB1D15">
        <w:rPr>
          <w:b/>
          <w:sz w:val="32"/>
          <w:szCs w:val="32"/>
          <w:u w:val="single"/>
          <w:lang w:val="en-US"/>
        </w:rPr>
        <w:t>ABSTRACT</w:t>
      </w:r>
    </w:p>
    <w:p w14:paraId="63D9B841" w14:textId="0D90D664" w:rsidR="007F0157" w:rsidRPr="003C7DB9" w:rsidRDefault="007F0157" w:rsidP="007F0157">
      <w:pPr>
        <w:autoSpaceDE w:val="0"/>
        <w:autoSpaceDN w:val="0"/>
        <w:adjustRightInd w:val="0"/>
        <w:spacing w:after="0" w:line="240" w:lineRule="auto"/>
        <w:rPr>
          <w:rFonts w:cs="Times New Roman"/>
          <w:lang w:val="en-US"/>
        </w:rPr>
      </w:pPr>
      <w:r w:rsidRPr="003C7DB9">
        <w:rPr>
          <w:rFonts w:cs="Times New Roman"/>
          <w:lang w:val="en-US"/>
        </w:rPr>
        <w:t>This report outlines the design and constru</w:t>
      </w:r>
      <w:r w:rsidR="00210EAB">
        <w:rPr>
          <w:rFonts w:cs="Times New Roman"/>
          <w:lang w:val="en-US"/>
        </w:rPr>
        <w:t>ction of a human-machine interface (HMI)</w:t>
      </w:r>
      <w:r w:rsidRPr="003C7DB9">
        <w:rPr>
          <w:rFonts w:cs="Times New Roman"/>
          <w:lang w:val="en-US"/>
        </w:rPr>
        <w:t>, designed to facilitate the supervision and operation with unmanned aerial vehicles (UAV).</w:t>
      </w:r>
    </w:p>
    <w:p w14:paraId="327E6FE7" w14:textId="77777777" w:rsidR="007F0157" w:rsidRPr="003C7DB9" w:rsidRDefault="007F0157" w:rsidP="007F0157">
      <w:pPr>
        <w:autoSpaceDE w:val="0"/>
        <w:autoSpaceDN w:val="0"/>
        <w:adjustRightInd w:val="0"/>
        <w:spacing w:after="0" w:line="240" w:lineRule="auto"/>
        <w:rPr>
          <w:rFonts w:cs="Times New Roman"/>
          <w:lang w:val="en-US"/>
        </w:rPr>
      </w:pPr>
    </w:p>
    <w:p w14:paraId="3797C60A" w14:textId="55D54E6E" w:rsidR="007F0157" w:rsidRPr="003C7DB9" w:rsidRDefault="007F0157" w:rsidP="007F0157">
      <w:pPr>
        <w:autoSpaceDE w:val="0"/>
        <w:autoSpaceDN w:val="0"/>
        <w:adjustRightInd w:val="0"/>
        <w:spacing w:after="0" w:line="240" w:lineRule="auto"/>
        <w:rPr>
          <w:rFonts w:cs="Times New Roman"/>
          <w:lang w:val="en-US"/>
        </w:rPr>
      </w:pPr>
      <w:r w:rsidRPr="003C7DB9">
        <w:rPr>
          <w:rFonts w:cs="Times New Roman"/>
          <w:lang w:val="en-US"/>
        </w:rPr>
        <w:t xml:space="preserve">First, it is described an introduction to UAVs classification and application fields, reviewing the hardware features and software integration components. In order to define the basic components and operation modes in the general design, a brief review of </w:t>
      </w:r>
      <w:r w:rsidR="00926D15">
        <w:rPr>
          <w:rFonts w:cs="Times New Roman"/>
          <w:lang w:val="en-US"/>
        </w:rPr>
        <w:t xml:space="preserve">the different presentation solutions and </w:t>
      </w:r>
      <w:r w:rsidRPr="003C7DB9">
        <w:rPr>
          <w:rFonts w:cs="Times New Roman"/>
          <w:lang w:val="en-US"/>
        </w:rPr>
        <w:t>autonomous levels is described.</w:t>
      </w:r>
    </w:p>
    <w:p w14:paraId="54952E4C" w14:textId="77777777" w:rsidR="007F0157" w:rsidRPr="003C7DB9" w:rsidRDefault="007F0157" w:rsidP="007F0157">
      <w:pPr>
        <w:autoSpaceDE w:val="0"/>
        <w:autoSpaceDN w:val="0"/>
        <w:adjustRightInd w:val="0"/>
        <w:spacing w:after="0" w:line="240" w:lineRule="auto"/>
        <w:rPr>
          <w:rFonts w:cs="Times New Roman"/>
          <w:lang w:val="en-US"/>
        </w:rPr>
      </w:pPr>
    </w:p>
    <w:p w14:paraId="7A1DEA14" w14:textId="0B77BAD9" w:rsidR="007F0157" w:rsidRPr="003C7DB9" w:rsidRDefault="007F0157" w:rsidP="007F0157">
      <w:pPr>
        <w:autoSpaceDE w:val="0"/>
        <w:autoSpaceDN w:val="0"/>
        <w:adjustRightInd w:val="0"/>
        <w:spacing w:after="0" w:line="240" w:lineRule="auto"/>
        <w:rPr>
          <w:rFonts w:cs="Times New Roman"/>
          <w:lang w:val="en-US"/>
        </w:rPr>
      </w:pPr>
      <w:r w:rsidRPr="003C7DB9">
        <w:rPr>
          <w:rFonts w:cs="Times New Roman"/>
          <w:lang w:val="en-US"/>
        </w:rPr>
        <w:t>As a result, it is presented the final software design, the components details and the system integration requirements. Finally, it is also concluded with some of the tests that have been conducted to validate the design and construct</w:t>
      </w:r>
      <w:r w:rsidR="00926D15">
        <w:rPr>
          <w:rFonts w:cs="Times New Roman"/>
          <w:lang w:val="en-US"/>
        </w:rPr>
        <w:t>ion of the human-machine interface</w:t>
      </w:r>
      <w:r w:rsidRPr="003C7DB9">
        <w:rPr>
          <w:rFonts w:cs="Times New Roman"/>
          <w:lang w:val="en-US"/>
        </w:rPr>
        <w:t>.</w:t>
      </w:r>
    </w:p>
    <w:p w14:paraId="68AA049D" w14:textId="77777777" w:rsidR="007F0157" w:rsidRPr="003B44B8" w:rsidRDefault="007F0157" w:rsidP="007F0157">
      <w:pPr>
        <w:autoSpaceDE w:val="0"/>
        <w:autoSpaceDN w:val="0"/>
        <w:adjustRightInd w:val="0"/>
        <w:spacing w:after="0" w:line="240" w:lineRule="auto"/>
        <w:rPr>
          <w:rFonts w:ascii="Arial" w:hAnsi="Arial" w:cs="Arial"/>
          <w:lang w:val="en-US"/>
        </w:rPr>
      </w:pPr>
    </w:p>
    <w:p w14:paraId="63DDA8F2" w14:textId="77777777" w:rsidR="00BA2520" w:rsidRDefault="00BA2520">
      <w:pPr>
        <w:jc w:val="left"/>
        <w:rPr>
          <w:lang w:val="en-US"/>
        </w:rPr>
      </w:pPr>
    </w:p>
    <w:p w14:paraId="5D7FE4E8" w14:textId="77777777" w:rsidR="007F0157" w:rsidRDefault="007F0157">
      <w:pPr>
        <w:jc w:val="left"/>
        <w:rPr>
          <w:lang w:val="en-US"/>
        </w:rPr>
      </w:pPr>
    </w:p>
    <w:p w14:paraId="0158955B" w14:textId="77777777" w:rsidR="007F0157" w:rsidRPr="007F0157" w:rsidRDefault="007F0157">
      <w:pPr>
        <w:jc w:val="left"/>
        <w:rPr>
          <w:lang w:val="en-US"/>
        </w:rPr>
      </w:pPr>
    </w:p>
    <w:p w14:paraId="31EF0EC5" w14:textId="77777777" w:rsidR="00BA2520" w:rsidRPr="007F0157" w:rsidRDefault="00BA2520">
      <w:pPr>
        <w:jc w:val="left"/>
        <w:rPr>
          <w:lang w:val="en-US"/>
        </w:rPr>
      </w:pPr>
    </w:p>
    <w:p w14:paraId="3B166E4A" w14:textId="77777777" w:rsidR="00BA2520" w:rsidRPr="007F0157" w:rsidRDefault="00BA2520">
      <w:pPr>
        <w:jc w:val="left"/>
        <w:rPr>
          <w:lang w:val="en-US"/>
        </w:rPr>
      </w:pPr>
    </w:p>
    <w:p w14:paraId="6691D4BD" w14:textId="77777777" w:rsidR="00BA2520" w:rsidRPr="007F0157" w:rsidRDefault="00BA2520">
      <w:pPr>
        <w:jc w:val="left"/>
        <w:rPr>
          <w:lang w:val="en-US"/>
        </w:rPr>
      </w:pPr>
    </w:p>
    <w:p w14:paraId="0AB29FE7" w14:textId="77777777" w:rsidR="007F0157" w:rsidRPr="007F0157" w:rsidRDefault="007F0157">
      <w:pPr>
        <w:jc w:val="left"/>
        <w:rPr>
          <w:lang w:val="en-US"/>
        </w:rPr>
      </w:pPr>
    </w:p>
    <w:p w14:paraId="01AD1C7D" w14:textId="77777777" w:rsidR="007F0157" w:rsidRDefault="007F0157">
      <w:pPr>
        <w:jc w:val="left"/>
        <w:rPr>
          <w:lang w:val="en-US"/>
        </w:rPr>
      </w:pPr>
    </w:p>
    <w:p w14:paraId="27B53F77" w14:textId="77777777" w:rsidR="007F0157" w:rsidRPr="007F0157" w:rsidRDefault="007F0157">
      <w:pPr>
        <w:jc w:val="left"/>
        <w:rPr>
          <w:lang w:val="en-US"/>
        </w:rPr>
      </w:pPr>
    </w:p>
    <w:p w14:paraId="692AAA65" w14:textId="77777777" w:rsidR="007F0157" w:rsidRPr="007F0157" w:rsidRDefault="007F0157">
      <w:pPr>
        <w:jc w:val="left"/>
        <w:rPr>
          <w:lang w:val="en-US"/>
        </w:rPr>
      </w:pPr>
    </w:p>
    <w:p w14:paraId="24D7CD5F" w14:textId="77777777" w:rsidR="007F0157" w:rsidRPr="007F0157" w:rsidRDefault="007F0157">
      <w:pPr>
        <w:jc w:val="left"/>
        <w:rPr>
          <w:lang w:val="en-US"/>
        </w:rPr>
      </w:pPr>
    </w:p>
    <w:p w14:paraId="05EE767A" w14:textId="77777777" w:rsidR="007F0157" w:rsidRPr="007F0157" w:rsidRDefault="007F0157">
      <w:pPr>
        <w:jc w:val="left"/>
        <w:rPr>
          <w:lang w:val="en-US"/>
        </w:rPr>
      </w:pPr>
    </w:p>
    <w:p w14:paraId="2843EC4E" w14:textId="77777777" w:rsidR="007F0157" w:rsidRPr="007F0157" w:rsidRDefault="007F0157">
      <w:pPr>
        <w:jc w:val="left"/>
        <w:rPr>
          <w:lang w:val="en-US"/>
        </w:rPr>
      </w:pPr>
    </w:p>
    <w:p w14:paraId="50CD38D6" w14:textId="77777777" w:rsidR="007F0157" w:rsidRPr="007F0157" w:rsidRDefault="007F0157">
      <w:pPr>
        <w:jc w:val="left"/>
        <w:rPr>
          <w:lang w:val="en-US"/>
        </w:rPr>
      </w:pPr>
    </w:p>
    <w:p w14:paraId="513640EF" w14:textId="77777777" w:rsidR="007F0157" w:rsidRPr="007F0157" w:rsidRDefault="007F0157">
      <w:pPr>
        <w:jc w:val="left"/>
        <w:rPr>
          <w:lang w:val="en-US"/>
        </w:rPr>
      </w:pPr>
    </w:p>
    <w:p w14:paraId="5C684F5F" w14:textId="77777777" w:rsidR="007F0157" w:rsidRPr="007F0157" w:rsidRDefault="007F0157">
      <w:pPr>
        <w:jc w:val="left"/>
        <w:rPr>
          <w:lang w:val="en-US"/>
        </w:rPr>
      </w:pPr>
    </w:p>
    <w:p w14:paraId="62BDB0BA" w14:textId="77777777" w:rsidR="00BA2520" w:rsidRPr="007F0157" w:rsidRDefault="00BA2520">
      <w:pPr>
        <w:jc w:val="left"/>
        <w:rPr>
          <w:lang w:val="en-US"/>
        </w:rPr>
      </w:pPr>
    </w:p>
    <w:p w14:paraId="7B04B477" w14:textId="77777777" w:rsidR="00A810A7" w:rsidRPr="003C7DB9" w:rsidRDefault="00A810A7" w:rsidP="002C4296">
      <w:pPr>
        <w:rPr>
          <w:lang w:val="en-US"/>
        </w:rPr>
        <w:sectPr w:rsidR="00A810A7" w:rsidRPr="003C7DB9" w:rsidSect="005627CC">
          <w:headerReference w:type="default" r:id="rId12"/>
          <w:pgSz w:w="11906" w:h="16838"/>
          <w:pgMar w:top="1985" w:right="1701" w:bottom="1985" w:left="1701" w:header="709" w:footer="709" w:gutter="0"/>
          <w:cols w:space="708"/>
          <w:docGrid w:linePitch="360"/>
        </w:sectPr>
      </w:pPr>
    </w:p>
    <w:p w14:paraId="7E8C36CF" w14:textId="191B8E98" w:rsidR="00DA2C56" w:rsidRPr="00C81EBF" w:rsidRDefault="001D7CC1" w:rsidP="00E96811">
      <w:pPr>
        <w:pStyle w:val="Ttulo1"/>
      </w:pPr>
      <w:bookmarkStart w:id="1" w:name="_Toc421220115"/>
      <w:r w:rsidRPr="00C81EBF">
        <w:lastRenderedPageBreak/>
        <w:t>INTRODUC</w:t>
      </w:r>
      <w:r w:rsidR="00771B39" w:rsidRPr="00C81EBF">
        <w:t>ION</w:t>
      </w:r>
      <w:bookmarkEnd w:id="1"/>
    </w:p>
    <w:p w14:paraId="1DE92B8B" w14:textId="77777777" w:rsidR="00E45E88" w:rsidRPr="00E45E88" w:rsidRDefault="00E45E88" w:rsidP="00E45E88"/>
    <w:p w14:paraId="38D7ADA5" w14:textId="615A853B" w:rsidR="00771B39" w:rsidRPr="00771B39" w:rsidRDefault="00771B39" w:rsidP="00771B39">
      <w:pPr>
        <w:autoSpaceDE w:val="0"/>
        <w:autoSpaceDN w:val="0"/>
        <w:adjustRightInd w:val="0"/>
        <w:spacing w:after="0" w:line="240" w:lineRule="auto"/>
        <w:rPr>
          <w:rFonts w:cs="Times New Roman"/>
        </w:rPr>
      </w:pPr>
      <w:r w:rsidRPr="00771B39">
        <w:rPr>
          <w:rFonts w:cs="Times New Roman"/>
        </w:rPr>
        <w:t xml:space="preserve">En los últimos años el mercado de los UAV se </w:t>
      </w:r>
      <w:r w:rsidR="000626A8">
        <w:rPr>
          <w:rFonts w:cs="Times New Roman"/>
        </w:rPr>
        <w:t xml:space="preserve">ha expandido significativamente. </w:t>
      </w:r>
      <w:r w:rsidRPr="00771B39">
        <w:rPr>
          <w:rFonts w:cs="Times New Roman"/>
        </w:rPr>
        <w:t xml:space="preserve">Debido a su reducido tamaño y gran movilidad resultan elementos clave en tareas de inspección, vigilancia o rescate, especialmente en zonas donde el acceso por tierra </w:t>
      </w:r>
      <w:r w:rsidR="00994CEB">
        <w:rPr>
          <w:rFonts w:cs="Times New Roman"/>
        </w:rPr>
        <w:t>resulta</w:t>
      </w:r>
      <w:r w:rsidRPr="00771B39">
        <w:rPr>
          <w:rFonts w:cs="Times New Roman"/>
        </w:rPr>
        <w:t xml:space="preserve"> complicado o inseguro </w:t>
      </w:r>
      <w:r w:rsidR="00C81EBF">
        <w:rPr>
          <w:rFonts w:cs="Times New Roman"/>
        </w:rPr>
        <w:t>para el ser humano</w:t>
      </w:r>
      <w:r w:rsidRPr="00771B39">
        <w:rPr>
          <w:rFonts w:cs="Times New Roman"/>
        </w:rPr>
        <w:t xml:space="preserve">. </w:t>
      </w:r>
    </w:p>
    <w:p w14:paraId="452D6FB4" w14:textId="77777777" w:rsidR="00771B39" w:rsidRPr="00771B39" w:rsidRDefault="00771B39" w:rsidP="00771B39">
      <w:pPr>
        <w:autoSpaceDE w:val="0"/>
        <w:autoSpaceDN w:val="0"/>
        <w:adjustRightInd w:val="0"/>
        <w:spacing w:after="0" w:line="240" w:lineRule="auto"/>
        <w:rPr>
          <w:rFonts w:cs="Times New Roman"/>
        </w:rPr>
      </w:pPr>
    </w:p>
    <w:p w14:paraId="7B232148" w14:textId="14474E35" w:rsidR="00771B39" w:rsidRPr="00771B39" w:rsidRDefault="00771B39" w:rsidP="00771B39">
      <w:pPr>
        <w:autoSpaceDE w:val="0"/>
        <w:autoSpaceDN w:val="0"/>
        <w:adjustRightInd w:val="0"/>
        <w:spacing w:after="0" w:line="240" w:lineRule="auto"/>
        <w:rPr>
          <w:rFonts w:cs="Times New Roman"/>
        </w:rPr>
      </w:pPr>
      <w:r w:rsidRPr="00771B39">
        <w:rPr>
          <w:rFonts w:cs="Times New Roman"/>
        </w:rPr>
        <w:t>Aunque los avances en la robótica inteligente han incrementado considerablemente la autonomía de los UAV, es importante contar un sistema de supervisión y control que permita monitorizar la misión, ofreciendo la posibilidad</w:t>
      </w:r>
      <w:r w:rsidR="00994CEB">
        <w:rPr>
          <w:rFonts w:cs="Times New Roman"/>
        </w:rPr>
        <w:t xml:space="preserve"> de validar el sistema en vuelo y  asegurar que el vehículo</w:t>
      </w:r>
      <w:r w:rsidRPr="00771B39">
        <w:rPr>
          <w:rFonts w:cs="Times New Roman"/>
        </w:rPr>
        <w:t xml:space="preserve"> es capaz de llevar a cabo los objetivos de la misión de manera satisfactoria y sin poner en riesgo la vida de las personas.</w:t>
      </w:r>
    </w:p>
    <w:p w14:paraId="0DC0BFA5" w14:textId="77777777" w:rsidR="00771B39" w:rsidRPr="00771B39" w:rsidRDefault="00771B39" w:rsidP="00771B39">
      <w:pPr>
        <w:autoSpaceDE w:val="0"/>
        <w:autoSpaceDN w:val="0"/>
        <w:adjustRightInd w:val="0"/>
        <w:spacing w:after="0" w:line="240" w:lineRule="auto"/>
        <w:rPr>
          <w:rFonts w:cs="Times New Roman"/>
        </w:rPr>
      </w:pPr>
    </w:p>
    <w:p w14:paraId="3684D36A" w14:textId="36DFB8C1" w:rsidR="00771B39" w:rsidRPr="00771B39" w:rsidRDefault="00771B39" w:rsidP="00771B39">
      <w:pPr>
        <w:autoSpaceDE w:val="0"/>
        <w:autoSpaceDN w:val="0"/>
        <w:adjustRightInd w:val="0"/>
        <w:spacing w:after="0" w:line="240" w:lineRule="auto"/>
        <w:rPr>
          <w:rFonts w:cs="Times New Roman"/>
        </w:rPr>
      </w:pPr>
      <w:r w:rsidRPr="00771B39">
        <w:rPr>
          <w:rFonts w:cs="Times New Roman"/>
        </w:rPr>
        <w:t>El presente trabajo fin de grado tiene como objetivo general el d</w:t>
      </w:r>
      <w:r w:rsidR="000626A8">
        <w:rPr>
          <w:rFonts w:cs="Times New Roman"/>
        </w:rPr>
        <w:t>iseño e implementación de una herramienta de interacción persona-ordenador</w:t>
      </w:r>
      <w:r w:rsidRPr="00771B39">
        <w:rPr>
          <w:rFonts w:cs="Times New Roman"/>
        </w:rPr>
        <w:t xml:space="preserve"> para vehículos aéreos no tripulados que facilite el control de manera remota, la comunicación con el UAV y la supervisión del sistema a bordo del UAV a través del envío de comandos, la visualización de la información de vuelo captada por los sensores y la información percibida por el sistema a bordo del UAV.</w:t>
      </w:r>
    </w:p>
    <w:p w14:paraId="20AF655F" w14:textId="77777777" w:rsidR="00771B39" w:rsidRPr="00771B39" w:rsidRDefault="00771B39" w:rsidP="00771B39">
      <w:pPr>
        <w:autoSpaceDE w:val="0"/>
        <w:autoSpaceDN w:val="0"/>
        <w:adjustRightInd w:val="0"/>
        <w:spacing w:after="0" w:line="240" w:lineRule="auto"/>
        <w:rPr>
          <w:rFonts w:cs="Times New Roman"/>
        </w:rPr>
      </w:pPr>
    </w:p>
    <w:p w14:paraId="03D0BB84" w14:textId="43814CD0" w:rsidR="00771B39" w:rsidRPr="00771B39" w:rsidRDefault="00771B39" w:rsidP="00771B39">
      <w:pPr>
        <w:autoSpaceDE w:val="0"/>
        <w:autoSpaceDN w:val="0"/>
        <w:adjustRightInd w:val="0"/>
        <w:spacing w:after="0" w:line="240" w:lineRule="auto"/>
        <w:rPr>
          <w:rFonts w:cs="Times New Roman"/>
        </w:rPr>
      </w:pPr>
      <w:r w:rsidRPr="00771B39">
        <w:rPr>
          <w:rFonts w:cs="Times New Roman"/>
        </w:rPr>
        <w:t xml:space="preserve">En concreto se pretende que el vehículo realice con éxito las misiones propuestas en la competición IARC, realizando las tareas de monitorización, guiado y seguimiento en un área </w:t>
      </w:r>
      <w:r w:rsidR="00695EA0">
        <w:rPr>
          <w:rFonts w:cs="Times New Roman"/>
        </w:rPr>
        <w:t>con robot terrestres. La herramienta</w:t>
      </w:r>
      <w:r w:rsidRPr="00771B39">
        <w:rPr>
          <w:rFonts w:cs="Times New Roman"/>
        </w:rPr>
        <w:t xml:space="preserve"> de deberá cumplir, por lo tanto, una serie de características específicas que le permitan al operador supervisar el estado actual de la misión concreta a realizar y del sistema en general.</w:t>
      </w:r>
    </w:p>
    <w:p w14:paraId="6242D44E" w14:textId="77777777" w:rsidR="00771B39" w:rsidRPr="00771B39" w:rsidRDefault="00771B39" w:rsidP="00771B39"/>
    <w:p w14:paraId="73A745EB" w14:textId="0E300C85" w:rsidR="00386F7A" w:rsidRPr="00FB1D15" w:rsidRDefault="00771B39" w:rsidP="0040330D">
      <w:pPr>
        <w:pStyle w:val="Ttulo2"/>
      </w:pPr>
      <w:bookmarkStart w:id="2" w:name="_Toc421220116"/>
      <w:r w:rsidRPr="00FB1D15">
        <w:t>Objetivos</w:t>
      </w:r>
      <w:bookmarkEnd w:id="2"/>
    </w:p>
    <w:p w14:paraId="5AA2AE3B" w14:textId="77777777" w:rsidR="00771B39" w:rsidRPr="00771B39" w:rsidRDefault="00771B39" w:rsidP="00771B39">
      <w:pPr>
        <w:autoSpaceDE w:val="0"/>
        <w:autoSpaceDN w:val="0"/>
        <w:adjustRightInd w:val="0"/>
        <w:spacing w:after="0" w:line="240" w:lineRule="auto"/>
        <w:rPr>
          <w:rFonts w:cs="Times New Roman"/>
        </w:rPr>
      </w:pPr>
      <w:bookmarkStart w:id="3" w:name="_Toc412054405"/>
      <w:bookmarkStart w:id="4" w:name="_Ref412456922"/>
      <w:r w:rsidRPr="00771B39">
        <w:rPr>
          <w:rFonts w:cs="Times New Roman"/>
        </w:rPr>
        <w:t>Los objetivos planteados en el presente trabajo se han orientado a cubrir las diferentes fases de diseño e implementación de la interfaz para la operación y supervisión con vehículos aéreos no tripulados. El desarrollo del trabajo y objetivos propuestos se han dividido en las siguientes fases:</w:t>
      </w:r>
    </w:p>
    <w:p w14:paraId="2E02F656" w14:textId="77777777" w:rsidR="00771B39" w:rsidRPr="00771B39" w:rsidRDefault="00771B39" w:rsidP="00771B39">
      <w:pPr>
        <w:autoSpaceDE w:val="0"/>
        <w:autoSpaceDN w:val="0"/>
        <w:adjustRightInd w:val="0"/>
        <w:spacing w:after="0" w:line="240" w:lineRule="auto"/>
        <w:rPr>
          <w:rFonts w:cs="Times New Roman"/>
        </w:rPr>
      </w:pPr>
    </w:p>
    <w:p w14:paraId="42B1001B" w14:textId="77777777" w:rsidR="00771B39" w:rsidRPr="00771B39" w:rsidRDefault="00771B39" w:rsidP="00771B39">
      <w:pPr>
        <w:autoSpaceDE w:val="0"/>
        <w:autoSpaceDN w:val="0"/>
        <w:adjustRightInd w:val="0"/>
        <w:spacing w:after="0" w:line="240" w:lineRule="auto"/>
        <w:rPr>
          <w:rFonts w:cs="Times New Roman"/>
        </w:rPr>
      </w:pPr>
    </w:p>
    <w:p w14:paraId="1B5DF4DC" w14:textId="435928E2" w:rsidR="00771B39" w:rsidRPr="00771B39" w:rsidRDefault="00771B39" w:rsidP="00771B39">
      <w:pPr>
        <w:autoSpaceDE w:val="0"/>
        <w:autoSpaceDN w:val="0"/>
        <w:adjustRightInd w:val="0"/>
        <w:spacing w:after="0" w:line="240" w:lineRule="auto"/>
        <w:rPr>
          <w:rFonts w:cs="Times New Roman"/>
        </w:rPr>
      </w:pPr>
      <w:r w:rsidRPr="00771B39">
        <w:rPr>
          <w:rFonts w:cs="Times New Roman"/>
          <w:b/>
          <w:bCs/>
        </w:rPr>
        <w:t xml:space="preserve">Análisis: </w:t>
      </w:r>
      <w:r w:rsidRPr="00771B39">
        <w:rPr>
          <w:rFonts w:cs="Times New Roman"/>
        </w:rPr>
        <w:t>Estudio detallado del dominio problema y análisis de las diferentes soluciones existentes para la operación con vehículos aéreos no tripulados. En esta fase se hará también una revisión</w:t>
      </w:r>
      <w:r w:rsidR="00831353">
        <w:rPr>
          <w:rFonts w:cs="Times New Roman"/>
        </w:rPr>
        <w:t xml:space="preserve"> de las diferentes soluciones de presentación existentes en el mercado</w:t>
      </w:r>
      <w:r w:rsidRPr="00771B39">
        <w:rPr>
          <w:rFonts w:cs="Times New Roman"/>
        </w:rPr>
        <w:t xml:space="preserve"> y </w:t>
      </w:r>
      <w:r w:rsidR="00831353">
        <w:rPr>
          <w:rFonts w:cs="Times New Roman"/>
        </w:rPr>
        <w:t>el sistema a bordo del</w:t>
      </w:r>
      <w:r w:rsidRPr="00771B39">
        <w:rPr>
          <w:rFonts w:cs="Times New Roman"/>
        </w:rPr>
        <w:t xml:space="preserve"> UAV, </w:t>
      </w:r>
      <w:r w:rsidR="00831353">
        <w:rPr>
          <w:rFonts w:cs="Times New Roman"/>
        </w:rPr>
        <w:t xml:space="preserve">a través del estudio de los diferentes </w:t>
      </w:r>
      <w:r w:rsidRPr="00771B39">
        <w:rPr>
          <w:rFonts w:cs="Times New Roman"/>
        </w:rPr>
        <w:t>niveles de autonomía e interacción</w:t>
      </w:r>
      <w:r w:rsidR="00831353">
        <w:rPr>
          <w:rFonts w:cs="Times New Roman"/>
        </w:rPr>
        <w:t xml:space="preserve"> del usuario</w:t>
      </w:r>
      <w:r w:rsidRPr="00771B39">
        <w:rPr>
          <w:rFonts w:cs="Times New Roman"/>
        </w:rPr>
        <w:t xml:space="preserve"> con el sistema para la identificación de los componentes básicos </w:t>
      </w:r>
      <w:r w:rsidR="00831353">
        <w:rPr>
          <w:rFonts w:cs="Times New Roman"/>
        </w:rPr>
        <w:t>de la aplicación.</w:t>
      </w:r>
    </w:p>
    <w:p w14:paraId="7E8768B8" w14:textId="77777777" w:rsidR="00771B39" w:rsidRPr="00771B39" w:rsidRDefault="00771B39" w:rsidP="00771B39">
      <w:pPr>
        <w:autoSpaceDE w:val="0"/>
        <w:autoSpaceDN w:val="0"/>
        <w:adjustRightInd w:val="0"/>
        <w:spacing w:after="0" w:line="240" w:lineRule="auto"/>
        <w:rPr>
          <w:rFonts w:cs="Times New Roman"/>
        </w:rPr>
      </w:pPr>
    </w:p>
    <w:p w14:paraId="2BC96204" w14:textId="77777777" w:rsidR="00771B39" w:rsidRPr="00771B39" w:rsidRDefault="00771B39" w:rsidP="00771B39">
      <w:pPr>
        <w:autoSpaceDE w:val="0"/>
        <w:autoSpaceDN w:val="0"/>
        <w:adjustRightInd w:val="0"/>
        <w:spacing w:after="0" w:line="240" w:lineRule="auto"/>
        <w:rPr>
          <w:rFonts w:cs="Times New Roman"/>
        </w:rPr>
      </w:pPr>
      <w:r w:rsidRPr="00771B39">
        <w:rPr>
          <w:rFonts w:cs="Times New Roman"/>
          <w:b/>
          <w:bCs/>
        </w:rPr>
        <w:lastRenderedPageBreak/>
        <w:t xml:space="preserve">Diseño: </w:t>
      </w:r>
      <w:r w:rsidRPr="00771B39">
        <w:rPr>
          <w:rFonts w:cs="Times New Roman"/>
        </w:rPr>
        <w:t>En esta fase se trata de realizar la definición y diseño de cada uno de los componentes que forman la interfaz y el diseño general de la misma a través de la especificación de requisitos del sistema.</w:t>
      </w:r>
    </w:p>
    <w:p w14:paraId="67C20100" w14:textId="77777777" w:rsidR="00771B39" w:rsidRPr="00771B39" w:rsidRDefault="00771B39" w:rsidP="00771B39">
      <w:pPr>
        <w:autoSpaceDE w:val="0"/>
        <w:autoSpaceDN w:val="0"/>
        <w:adjustRightInd w:val="0"/>
        <w:spacing w:after="0" w:line="240" w:lineRule="auto"/>
        <w:rPr>
          <w:rFonts w:cs="Times New Roman"/>
        </w:rPr>
      </w:pPr>
    </w:p>
    <w:p w14:paraId="18AD5D21" w14:textId="77777777" w:rsidR="00771B39" w:rsidRPr="00771B39" w:rsidRDefault="00771B39" w:rsidP="00771B39">
      <w:pPr>
        <w:autoSpaceDE w:val="0"/>
        <w:autoSpaceDN w:val="0"/>
        <w:adjustRightInd w:val="0"/>
        <w:spacing w:after="0" w:line="240" w:lineRule="auto"/>
        <w:rPr>
          <w:rFonts w:cs="Times New Roman"/>
        </w:rPr>
      </w:pPr>
      <w:r w:rsidRPr="00771B39">
        <w:rPr>
          <w:rFonts w:cs="Times New Roman"/>
          <w:b/>
          <w:bCs/>
        </w:rPr>
        <w:t xml:space="preserve">Implementación: </w:t>
      </w:r>
      <w:r w:rsidRPr="00771B39">
        <w:rPr>
          <w:rFonts w:cs="Times New Roman"/>
        </w:rPr>
        <w:t>Se trata de elegir un lenguaje de programación y herramientas software que faciliten la programación de la interfaz y que permita una fácil integración y comunicación con el sistema abordo del UAV.</w:t>
      </w:r>
    </w:p>
    <w:p w14:paraId="4DDA85B1" w14:textId="77777777" w:rsidR="00771B39" w:rsidRPr="00771B39" w:rsidRDefault="00771B39" w:rsidP="00771B39">
      <w:pPr>
        <w:autoSpaceDE w:val="0"/>
        <w:autoSpaceDN w:val="0"/>
        <w:adjustRightInd w:val="0"/>
        <w:spacing w:after="0" w:line="240" w:lineRule="auto"/>
        <w:rPr>
          <w:rFonts w:cs="Times New Roman"/>
        </w:rPr>
      </w:pPr>
    </w:p>
    <w:p w14:paraId="5347B4CF" w14:textId="77777777" w:rsidR="00771B39" w:rsidRDefault="00771B39" w:rsidP="00771B39">
      <w:pPr>
        <w:autoSpaceDE w:val="0"/>
        <w:autoSpaceDN w:val="0"/>
        <w:adjustRightInd w:val="0"/>
        <w:spacing w:after="0" w:line="240" w:lineRule="auto"/>
        <w:rPr>
          <w:rFonts w:cs="Times New Roman"/>
        </w:rPr>
      </w:pPr>
      <w:r w:rsidRPr="00771B39">
        <w:rPr>
          <w:rFonts w:cs="Times New Roman"/>
          <w:b/>
          <w:bCs/>
        </w:rPr>
        <w:t xml:space="preserve">Validación: </w:t>
      </w:r>
      <w:r w:rsidRPr="00771B39">
        <w:rPr>
          <w:rFonts w:cs="Times New Roman"/>
        </w:rPr>
        <w:t>Esta tarea tiene como objetivo final la realización de las pruebas necesarias que permitan validar el diseño de la interfaz, así como, la integración y comunicación con el sistema software del UAV a través de un entorno simulado del mismo.</w:t>
      </w:r>
    </w:p>
    <w:p w14:paraId="00D289A3" w14:textId="77777777" w:rsidR="00771B39" w:rsidRDefault="00771B39" w:rsidP="00C81EBF">
      <w:pPr>
        <w:autoSpaceDE w:val="0"/>
        <w:autoSpaceDN w:val="0"/>
        <w:adjustRightInd w:val="0"/>
        <w:spacing w:after="0" w:line="240" w:lineRule="auto"/>
        <w:jc w:val="left"/>
        <w:rPr>
          <w:rFonts w:cs="Times New Roman"/>
        </w:rPr>
      </w:pPr>
    </w:p>
    <w:p w14:paraId="7423A6E0" w14:textId="599DC44E" w:rsidR="00771B39" w:rsidRPr="00A84C81" w:rsidRDefault="00771B39" w:rsidP="0040330D">
      <w:pPr>
        <w:pStyle w:val="Ttulo2"/>
      </w:pPr>
      <w:bookmarkStart w:id="5" w:name="_Toc421220117"/>
      <w:r w:rsidRPr="00A84C81">
        <w:t>Organización de la memoria</w:t>
      </w:r>
      <w:bookmarkEnd w:id="5"/>
    </w:p>
    <w:p w14:paraId="2A1B1EC5" w14:textId="77777777" w:rsidR="00FB78BA" w:rsidRDefault="00771B39" w:rsidP="00771B39">
      <w:pPr>
        <w:autoSpaceDE w:val="0"/>
        <w:autoSpaceDN w:val="0"/>
        <w:adjustRightInd w:val="0"/>
        <w:spacing w:after="0" w:line="240" w:lineRule="auto"/>
        <w:rPr>
          <w:rFonts w:cs="Times New Roman"/>
        </w:rPr>
      </w:pPr>
      <w:r w:rsidRPr="00771B39">
        <w:rPr>
          <w:rFonts w:cs="Times New Roman"/>
        </w:rPr>
        <w:t>Esta memoria se divide en 4 capítulos principales. En el primero de ellos se realiza un análisis del dominio del problema, mediante la descripción de las características hardware y software de los UAV</w:t>
      </w:r>
      <w:r w:rsidR="00FB78BA">
        <w:rPr>
          <w:rFonts w:cs="Times New Roman"/>
        </w:rPr>
        <w:t>.</w:t>
      </w:r>
    </w:p>
    <w:p w14:paraId="3D1B5A92" w14:textId="77777777" w:rsidR="00FB78BA" w:rsidRDefault="00FB78BA" w:rsidP="00771B39">
      <w:pPr>
        <w:autoSpaceDE w:val="0"/>
        <w:autoSpaceDN w:val="0"/>
        <w:adjustRightInd w:val="0"/>
        <w:spacing w:after="0" w:line="240" w:lineRule="auto"/>
        <w:rPr>
          <w:rFonts w:cs="Times New Roman"/>
        </w:rPr>
      </w:pPr>
    </w:p>
    <w:p w14:paraId="5B4134E3" w14:textId="7A3ACEC5" w:rsidR="00FB78BA" w:rsidRDefault="00FB78BA" w:rsidP="00771B39">
      <w:pPr>
        <w:autoSpaceDE w:val="0"/>
        <w:autoSpaceDN w:val="0"/>
        <w:adjustRightInd w:val="0"/>
        <w:spacing w:after="0" w:line="240" w:lineRule="auto"/>
        <w:rPr>
          <w:rFonts w:cs="Times New Roman"/>
        </w:rPr>
      </w:pPr>
      <w:r>
        <w:rPr>
          <w:rFonts w:cs="Times New Roman"/>
        </w:rPr>
        <w:t xml:space="preserve">En el segundo capítulo se realiza una revisión </w:t>
      </w:r>
      <w:r w:rsidR="00771B39" w:rsidRPr="00771B39">
        <w:rPr>
          <w:rFonts w:cs="Times New Roman"/>
        </w:rPr>
        <w:t>de las diferentes soluciones existentes para la operación con vehículos aéreos no tripulados, también se realiza una revisión de los modos de operación con los mismos y se establecen los modos de interacción posibles con el sistema.</w:t>
      </w:r>
    </w:p>
    <w:p w14:paraId="5D6E6862" w14:textId="77777777" w:rsidR="00FB78BA" w:rsidRDefault="00FB78BA" w:rsidP="00771B39">
      <w:pPr>
        <w:autoSpaceDE w:val="0"/>
        <w:autoSpaceDN w:val="0"/>
        <w:adjustRightInd w:val="0"/>
        <w:spacing w:after="0" w:line="240" w:lineRule="auto"/>
        <w:rPr>
          <w:rFonts w:cs="Times New Roman"/>
        </w:rPr>
      </w:pPr>
    </w:p>
    <w:p w14:paraId="6FB70DC9" w14:textId="022C5C8F" w:rsidR="00FB78BA" w:rsidRDefault="00FB78BA" w:rsidP="00771B39">
      <w:pPr>
        <w:autoSpaceDE w:val="0"/>
        <w:autoSpaceDN w:val="0"/>
        <w:adjustRightInd w:val="0"/>
        <w:spacing w:after="0" w:line="240" w:lineRule="auto"/>
        <w:rPr>
          <w:rFonts w:cs="Times New Roman"/>
        </w:rPr>
      </w:pPr>
      <w:r>
        <w:rPr>
          <w:rFonts w:cs="Times New Roman"/>
        </w:rPr>
        <w:t xml:space="preserve">El tercer capítulo tiene como objetivo proporcionar </w:t>
      </w:r>
      <w:r w:rsidR="00771B39" w:rsidRPr="00771B39">
        <w:rPr>
          <w:rFonts w:cs="Times New Roman"/>
        </w:rPr>
        <w:t xml:space="preserve">una descripción detallada del diseño de los componentes que integran el sistema y requisitos del mismo. </w:t>
      </w:r>
      <w:r>
        <w:rPr>
          <w:rFonts w:cs="Times New Roman"/>
        </w:rPr>
        <w:t xml:space="preserve"> A continuación, en el cuarto capítulo, se realiza </w:t>
      </w:r>
      <w:r w:rsidR="00771B39" w:rsidRPr="00771B39">
        <w:rPr>
          <w:rFonts w:cs="Times New Roman"/>
        </w:rPr>
        <w:t>una descripción de la implementación de la herramienta e integración y comunicación de los diferentes componentes con el software en el UAV.</w:t>
      </w:r>
    </w:p>
    <w:p w14:paraId="6B395C14" w14:textId="77777777" w:rsidR="00FB78BA" w:rsidRDefault="00FB78BA" w:rsidP="00771B39">
      <w:pPr>
        <w:autoSpaceDE w:val="0"/>
        <w:autoSpaceDN w:val="0"/>
        <w:adjustRightInd w:val="0"/>
        <w:spacing w:after="0" w:line="240" w:lineRule="auto"/>
        <w:rPr>
          <w:rFonts w:cs="Times New Roman"/>
        </w:rPr>
      </w:pPr>
    </w:p>
    <w:p w14:paraId="453FC037" w14:textId="526CB362" w:rsidR="00FB78BA" w:rsidRDefault="00FB78BA" w:rsidP="00771B39">
      <w:pPr>
        <w:autoSpaceDE w:val="0"/>
        <w:autoSpaceDN w:val="0"/>
        <w:adjustRightInd w:val="0"/>
        <w:spacing w:after="0" w:line="240" w:lineRule="auto"/>
        <w:rPr>
          <w:rFonts w:cs="Times New Roman"/>
        </w:rPr>
      </w:pPr>
      <w:r>
        <w:rPr>
          <w:rFonts w:cs="Times New Roman"/>
        </w:rPr>
        <w:t>Finalmente</w:t>
      </w:r>
      <w:r w:rsidR="00695EA0">
        <w:rPr>
          <w:rFonts w:cs="Times New Roman"/>
        </w:rPr>
        <w:t>,</w:t>
      </w:r>
      <w:r>
        <w:rPr>
          <w:rFonts w:cs="Times New Roman"/>
        </w:rPr>
        <w:t xml:space="preserve"> se presentan los resultados obtenidos de las pruebas realizadas para comprobar el correcto funcionamiento del sistema y las herramientas utilizadas en cada uno de los bloques de prueba.</w:t>
      </w:r>
    </w:p>
    <w:p w14:paraId="431044D5" w14:textId="77777777" w:rsidR="00FB78BA" w:rsidRDefault="00FB78BA" w:rsidP="00771B39">
      <w:pPr>
        <w:autoSpaceDE w:val="0"/>
        <w:autoSpaceDN w:val="0"/>
        <w:adjustRightInd w:val="0"/>
        <w:spacing w:after="0" w:line="240" w:lineRule="auto"/>
        <w:rPr>
          <w:rFonts w:cs="Times New Roman"/>
        </w:rPr>
      </w:pPr>
    </w:p>
    <w:p w14:paraId="27F6F3B4" w14:textId="77777777" w:rsidR="00771B39" w:rsidRPr="00771B39" w:rsidRDefault="00771B39" w:rsidP="00771B39">
      <w:pPr>
        <w:autoSpaceDE w:val="0"/>
        <w:autoSpaceDN w:val="0"/>
        <w:adjustRightInd w:val="0"/>
        <w:spacing w:after="0" w:line="240" w:lineRule="auto"/>
        <w:rPr>
          <w:rFonts w:cs="Times New Roman"/>
        </w:rPr>
      </w:pPr>
    </w:p>
    <w:p w14:paraId="169B885B" w14:textId="6FE29E68" w:rsidR="00B63369" w:rsidRPr="00FB1D15" w:rsidRDefault="00ED7232" w:rsidP="00E96811">
      <w:pPr>
        <w:pStyle w:val="Ttulo1"/>
      </w:pPr>
      <w:bookmarkStart w:id="6" w:name="_Toc421220118"/>
      <w:bookmarkEnd w:id="3"/>
      <w:bookmarkEnd w:id="4"/>
      <w:r w:rsidRPr="00FB1D15">
        <w:lastRenderedPageBreak/>
        <w:t>D</w:t>
      </w:r>
      <w:r w:rsidR="00B25A63" w:rsidRPr="00FB1D15">
        <w:t>ESCRIPCIÓN DEL PROBLEMA</w:t>
      </w:r>
      <w:bookmarkEnd w:id="6"/>
    </w:p>
    <w:p w14:paraId="61B7B294" w14:textId="77777777" w:rsidR="00C81EBF" w:rsidRPr="00C81EBF" w:rsidRDefault="00C81EBF" w:rsidP="00C81EBF">
      <w:pPr>
        <w:rPr>
          <w:lang w:val="en-US"/>
        </w:rPr>
      </w:pPr>
    </w:p>
    <w:p w14:paraId="360CE1D4" w14:textId="7AEE6FD4" w:rsidR="00C67272" w:rsidRDefault="00771B39" w:rsidP="00001003">
      <w:pPr>
        <w:autoSpaceDE w:val="0"/>
        <w:autoSpaceDN w:val="0"/>
        <w:adjustRightInd w:val="0"/>
        <w:spacing w:after="0" w:line="240" w:lineRule="auto"/>
        <w:rPr>
          <w:rFonts w:cs="Times New Roman"/>
          <w:iCs/>
          <w:szCs w:val="24"/>
        </w:rPr>
      </w:pPr>
      <w:r w:rsidRPr="00DE6CE8">
        <w:rPr>
          <w:rFonts w:cs="Times New Roman"/>
          <w:iCs/>
          <w:szCs w:val="24"/>
        </w:rPr>
        <w:t xml:space="preserve">En este capítulo se hace una introducción a las características técnicas de los vehículos </w:t>
      </w:r>
      <w:r w:rsidRPr="00D204BF">
        <w:rPr>
          <w:rFonts w:cs="Times New Roman"/>
          <w:iCs/>
          <w:szCs w:val="24"/>
        </w:rPr>
        <w:t>aéreos no tripulados, se estudian los diferentes niveles d</w:t>
      </w:r>
      <w:r w:rsidR="00001003">
        <w:rPr>
          <w:rFonts w:cs="Times New Roman"/>
          <w:iCs/>
          <w:szCs w:val="24"/>
        </w:rPr>
        <w:t>e autonomía y se hace una clasificación de los modos de vuelo existentes para posteriormente determinar el grado de interacción de la interfaz y dependencia de cada uno de los componentes del sistema a bordo.</w:t>
      </w:r>
    </w:p>
    <w:p w14:paraId="171285AC" w14:textId="77777777" w:rsidR="00001003" w:rsidRPr="00001003" w:rsidRDefault="00001003" w:rsidP="00001003">
      <w:pPr>
        <w:autoSpaceDE w:val="0"/>
        <w:autoSpaceDN w:val="0"/>
        <w:adjustRightInd w:val="0"/>
        <w:spacing w:after="0" w:line="240" w:lineRule="auto"/>
        <w:rPr>
          <w:rFonts w:cs="Times New Roman"/>
          <w:iCs/>
          <w:szCs w:val="24"/>
        </w:rPr>
      </w:pPr>
    </w:p>
    <w:p w14:paraId="48E03EC8" w14:textId="5D568948" w:rsidR="00B463E6" w:rsidRPr="00FB1D15" w:rsidRDefault="00FE7B6E" w:rsidP="0040330D">
      <w:pPr>
        <w:pStyle w:val="Ttulo2"/>
      </w:pPr>
      <w:bookmarkStart w:id="7" w:name="_Toc421220119"/>
      <w:r w:rsidRPr="00FB1D15">
        <w:t>Vehículos aéreos no tripulados</w:t>
      </w:r>
      <w:bookmarkEnd w:id="7"/>
    </w:p>
    <w:p w14:paraId="629EEF00" w14:textId="2B4B148A" w:rsidR="00994CEB" w:rsidRDefault="00771B39" w:rsidP="00994CEB">
      <w:pPr>
        <w:autoSpaceDE w:val="0"/>
        <w:autoSpaceDN w:val="0"/>
        <w:adjustRightInd w:val="0"/>
        <w:spacing w:after="0" w:line="240" w:lineRule="auto"/>
        <w:rPr>
          <w:rFonts w:cs="Times New Roman"/>
          <w:iCs/>
          <w:szCs w:val="24"/>
        </w:rPr>
      </w:pPr>
      <w:r w:rsidRPr="00D204BF">
        <w:rPr>
          <w:rFonts w:cs="Times New Roman"/>
          <w:iCs/>
          <w:szCs w:val="24"/>
        </w:rPr>
        <w:t xml:space="preserve">Un vehículo aéreo no tripulado (UAV) es una aeronave que </w:t>
      </w:r>
      <w:r w:rsidR="00C81EBF">
        <w:rPr>
          <w:rFonts w:cs="Times New Roman"/>
          <w:iCs/>
          <w:szCs w:val="24"/>
        </w:rPr>
        <w:t>vuela sin tripulación [1</w:t>
      </w:r>
      <w:r w:rsidRPr="00D204BF">
        <w:rPr>
          <w:rFonts w:cs="Times New Roman"/>
          <w:iCs/>
          <w:szCs w:val="24"/>
        </w:rPr>
        <w:t xml:space="preserve">], donde el control del vehículo se hace de manera remota o mediante sistemas de vuelo autónomo. Aunque la parte más visible el UAV, es más correcto considerarlos como sistemas aéreos no tripulados (UAS). </w:t>
      </w:r>
    </w:p>
    <w:p w14:paraId="700AC617" w14:textId="77777777" w:rsidR="00994CEB" w:rsidRDefault="00994CEB" w:rsidP="00994CEB">
      <w:pPr>
        <w:autoSpaceDE w:val="0"/>
        <w:autoSpaceDN w:val="0"/>
        <w:adjustRightInd w:val="0"/>
        <w:spacing w:after="0" w:line="240" w:lineRule="auto"/>
        <w:rPr>
          <w:rFonts w:cs="Times New Roman"/>
          <w:iCs/>
          <w:szCs w:val="24"/>
        </w:rPr>
      </w:pPr>
    </w:p>
    <w:p w14:paraId="5F532246" w14:textId="0643BF33" w:rsidR="00771B39" w:rsidRPr="00994CEB" w:rsidRDefault="00994CEB" w:rsidP="00994CEB">
      <w:pPr>
        <w:autoSpaceDE w:val="0"/>
        <w:autoSpaceDN w:val="0"/>
        <w:adjustRightInd w:val="0"/>
        <w:spacing w:after="0" w:line="240" w:lineRule="auto"/>
        <w:rPr>
          <w:rFonts w:cs="Times New Roman"/>
          <w:iCs/>
          <w:szCs w:val="24"/>
        </w:rPr>
      </w:pPr>
      <w:r w:rsidRPr="00994CEB">
        <w:rPr>
          <w:rFonts w:cs="Times New Roman"/>
          <w:szCs w:val="24"/>
        </w:rPr>
        <w:t xml:space="preserve">En </w:t>
      </w:r>
      <w:r w:rsidR="00771B39" w:rsidRPr="00994CEB">
        <w:rPr>
          <w:rFonts w:cs="Times New Roman"/>
          <w:szCs w:val="24"/>
        </w:rPr>
        <w:t>particular, de acuerdo con el están</w:t>
      </w:r>
      <w:r w:rsidRPr="00994CEB">
        <w:rPr>
          <w:rFonts w:cs="Times New Roman"/>
          <w:szCs w:val="24"/>
        </w:rPr>
        <w:t xml:space="preserve">dar de STANAG 4586 (estándar de  </w:t>
      </w:r>
      <w:r w:rsidR="00771B39" w:rsidRPr="00994CEB">
        <w:rPr>
          <w:rFonts w:cs="Times New Roman"/>
          <w:szCs w:val="24"/>
        </w:rPr>
        <w:t>interoperabilidad), en un UAS se pueden distinguir los siguientes elementos:</w:t>
      </w:r>
    </w:p>
    <w:p w14:paraId="6397AA23" w14:textId="77777777" w:rsidR="00994CEB" w:rsidRDefault="00994CEB" w:rsidP="00771B39">
      <w:pPr>
        <w:autoSpaceDE w:val="0"/>
        <w:autoSpaceDN w:val="0"/>
        <w:adjustRightInd w:val="0"/>
        <w:spacing w:after="0" w:line="240" w:lineRule="auto"/>
        <w:rPr>
          <w:rFonts w:cs="Times New Roman"/>
          <w:iCs/>
          <w:szCs w:val="24"/>
        </w:rPr>
      </w:pPr>
    </w:p>
    <w:p w14:paraId="41EE30E5" w14:textId="77777777" w:rsidR="00771B39" w:rsidRDefault="00771B39" w:rsidP="00771B39">
      <w:pPr>
        <w:autoSpaceDE w:val="0"/>
        <w:autoSpaceDN w:val="0"/>
        <w:adjustRightInd w:val="0"/>
        <w:spacing w:after="0" w:line="240" w:lineRule="auto"/>
        <w:rPr>
          <w:rFonts w:cs="Times New Roman"/>
          <w:iCs/>
          <w:szCs w:val="24"/>
        </w:rPr>
      </w:pPr>
    </w:p>
    <w:p w14:paraId="69D69FD3" w14:textId="77777777" w:rsidR="00771B39" w:rsidRPr="00D204BF" w:rsidRDefault="00771B39" w:rsidP="00771B39">
      <w:pPr>
        <w:autoSpaceDE w:val="0"/>
        <w:autoSpaceDN w:val="0"/>
        <w:adjustRightInd w:val="0"/>
        <w:spacing w:after="0" w:line="240" w:lineRule="auto"/>
        <w:rPr>
          <w:rFonts w:cs="Times New Roman"/>
          <w:iCs/>
          <w:szCs w:val="24"/>
        </w:rPr>
      </w:pPr>
    </w:p>
    <w:p w14:paraId="6F29143C" w14:textId="5A02F18B" w:rsidR="00771B39" w:rsidRDefault="00771B39" w:rsidP="00771B39">
      <w:r w:rsidRPr="00D204BF">
        <w:rPr>
          <w:rFonts w:cs="Times New Roman"/>
          <w:noProof/>
          <w:szCs w:val="24"/>
          <w:lang w:eastAsia="es-ES"/>
        </w:rPr>
        <w:drawing>
          <wp:inline distT="0" distB="0" distL="0" distR="0" wp14:anchorId="3DF93A70" wp14:editId="2D5A2056">
            <wp:extent cx="5225990" cy="3907971"/>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31433" cy="3912041"/>
                    </a:xfrm>
                    <a:prstGeom prst="rect">
                      <a:avLst/>
                    </a:prstGeom>
                    <a:noFill/>
                    <a:ln>
                      <a:noFill/>
                    </a:ln>
                  </pic:spPr>
                </pic:pic>
              </a:graphicData>
            </a:graphic>
          </wp:inline>
        </w:drawing>
      </w:r>
    </w:p>
    <w:p w14:paraId="524D9837" w14:textId="39751C3F" w:rsidR="00771B39" w:rsidRPr="00D204BF" w:rsidRDefault="00D22519" w:rsidP="00771B39">
      <w:pPr>
        <w:autoSpaceDE w:val="0"/>
        <w:autoSpaceDN w:val="0"/>
        <w:adjustRightInd w:val="0"/>
        <w:spacing w:after="0" w:line="240" w:lineRule="auto"/>
        <w:jc w:val="center"/>
        <w:rPr>
          <w:rFonts w:cs="Times New Roman"/>
          <w:i/>
          <w:szCs w:val="24"/>
        </w:rPr>
      </w:pPr>
      <w:r>
        <w:rPr>
          <w:rFonts w:cs="Times New Roman"/>
          <w:i/>
          <w:szCs w:val="24"/>
        </w:rPr>
        <w:t xml:space="preserve">Figura </w:t>
      </w:r>
      <w:r w:rsidR="00C67272">
        <w:rPr>
          <w:rFonts w:cs="Times New Roman"/>
          <w:i/>
          <w:szCs w:val="24"/>
        </w:rPr>
        <w:t>2-</w:t>
      </w:r>
      <w:r>
        <w:rPr>
          <w:rFonts w:cs="Times New Roman"/>
          <w:i/>
          <w:szCs w:val="24"/>
        </w:rPr>
        <w:t>1</w:t>
      </w:r>
      <w:r w:rsidR="00771B39" w:rsidRPr="00D204BF">
        <w:rPr>
          <w:rFonts w:cs="Times New Roman"/>
          <w:i/>
          <w:szCs w:val="24"/>
        </w:rPr>
        <w:t>. Elementos que componen un UAS.</w:t>
      </w:r>
    </w:p>
    <w:p w14:paraId="3F31D872" w14:textId="19D208F1" w:rsidR="00771B39" w:rsidRDefault="00771B39" w:rsidP="00771B39">
      <w:pPr>
        <w:autoSpaceDE w:val="0"/>
        <w:autoSpaceDN w:val="0"/>
        <w:adjustRightInd w:val="0"/>
        <w:spacing w:after="0" w:line="240" w:lineRule="auto"/>
        <w:rPr>
          <w:rFonts w:cs="Times New Roman"/>
          <w:szCs w:val="24"/>
        </w:rPr>
      </w:pPr>
      <w:r>
        <w:rPr>
          <w:rFonts w:cs="Times New Roman"/>
          <w:szCs w:val="24"/>
        </w:rPr>
        <w:lastRenderedPageBreak/>
        <w:t xml:space="preserve">Como </w:t>
      </w:r>
      <w:r w:rsidR="00110692">
        <w:rPr>
          <w:rFonts w:cs="Times New Roman"/>
          <w:szCs w:val="24"/>
        </w:rPr>
        <w:t>se puede observar en la figura 2-</w:t>
      </w:r>
      <w:r>
        <w:rPr>
          <w:rFonts w:cs="Times New Roman"/>
          <w:szCs w:val="24"/>
        </w:rPr>
        <w:t>1  l</w:t>
      </w:r>
      <w:r w:rsidRPr="00D204BF">
        <w:rPr>
          <w:rFonts w:cs="Times New Roman"/>
          <w:szCs w:val="24"/>
        </w:rPr>
        <w:t>a principal distinción se hace entre los elementos de tierra (</w:t>
      </w:r>
      <w:proofErr w:type="spellStart"/>
      <w:r w:rsidRPr="00AC5A08">
        <w:rPr>
          <w:rFonts w:cs="Times New Roman"/>
          <w:i/>
          <w:szCs w:val="24"/>
        </w:rPr>
        <w:t>ground</w:t>
      </w:r>
      <w:proofErr w:type="spellEnd"/>
      <w:r w:rsidRPr="00AC5A08">
        <w:rPr>
          <w:rFonts w:cs="Times New Roman"/>
          <w:i/>
          <w:szCs w:val="24"/>
        </w:rPr>
        <w:t xml:space="preserve"> </w:t>
      </w:r>
      <w:proofErr w:type="spellStart"/>
      <w:r w:rsidRPr="00AC5A08">
        <w:rPr>
          <w:rFonts w:cs="Times New Roman"/>
          <w:i/>
          <w:szCs w:val="24"/>
        </w:rPr>
        <w:t>based</w:t>
      </w:r>
      <w:proofErr w:type="spellEnd"/>
      <w:r w:rsidRPr="00AC5A08">
        <w:rPr>
          <w:rFonts w:cs="Times New Roman"/>
          <w:i/>
          <w:szCs w:val="24"/>
        </w:rPr>
        <w:t xml:space="preserve"> </w:t>
      </w:r>
      <w:proofErr w:type="spellStart"/>
      <w:r w:rsidRPr="00AC5A08">
        <w:rPr>
          <w:rFonts w:cs="Times New Roman"/>
          <w:i/>
          <w:szCs w:val="24"/>
        </w:rPr>
        <w:t>elements</w:t>
      </w:r>
      <w:proofErr w:type="spellEnd"/>
      <w:r w:rsidRPr="00D204BF">
        <w:rPr>
          <w:rFonts w:cs="Times New Roman"/>
          <w:szCs w:val="24"/>
        </w:rPr>
        <w:t>) que forman el segmento de tierra y los elementos a bordo del UAV. Todos ellos unidos mediante un enlace de datos.</w:t>
      </w:r>
    </w:p>
    <w:p w14:paraId="76496A66" w14:textId="77777777" w:rsidR="00771B39" w:rsidRDefault="00771B39" w:rsidP="00771B39">
      <w:pPr>
        <w:autoSpaceDE w:val="0"/>
        <w:autoSpaceDN w:val="0"/>
        <w:adjustRightInd w:val="0"/>
        <w:spacing w:after="0" w:line="240" w:lineRule="auto"/>
        <w:rPr>
          <w:rFonts w:cs="Times New Roman"/>
          <w:szCs w:val="24"/>
        </w:rPr>
      </w:pPr>
    </w:p>
    <w:p w14:paraId="7983B4DA" w14:textId="53D5352B" w:rsidR="00771B39" w:rsidRPr="00D204BF" w:rsidRDefault="00771B39" w:rsidP="00771B39">
      <w:pPr>
        <w:autoSpaceDE w:val="0"/>
        <w:autoSpaceDN w:val="0"/>
        <w:adjustRightInd w:val="0"/>
        <w:spacing w:after="0" w:line="240" w:lineRule="auto"/>
        <w:rPr>
          <w:rFonts w:cs="Times New Roman"/>
          <w:szCs w:val="24"/>
        </w:rPr>
      </w:pPr>
      <w:r w:rsidRPr="00D204BF">
        <w:rPr>
          <w:rFonts w:cs="Times New Roman"/>
          <w:szCs w:val="24"/>
        </w:rPr>
        <w:t xml:space="preserve">En el segmento de tierra, es de especial importancia la estación de control de tierra, desde la cual los operadores pueden tomar el control de uno o más vehículos aéreos. </w:t>
      </w:r>
      <w:r w:rsidR="007D0EDD">
        <w:rPr>
          <w:rFonts w:cs="Times New Roman"/>
          <w:szCs w:val="24"/>
        </w:rPr>
        <w:t xml:space="preserve">Está estación de control suele estar formada por </w:t>
      </w:r>
      <w:r w:rsidRPr="00D204BF">
        <w:rPr>
          <w:rFonts w:cs="Times New Roman"/>
          <w:szCs w:val="24"/>
        </w:rPr>
        <w:t>una estación para planificar la misión y otra estación para la exploración o análisis de la información de vuelo. El equipamiento de lanzamiento y recuperación en cambio son diseñados específicamente para UAV de pequeñas dimensiones que no son capaces de realizar un despegue o aterrizaje convencional. Finalmente el equipo de logística asegura la operatividad del UAV como podrían ser por ejemplo las unidades de carga.</w:t>
      </w:r>
    </w:p>
    <w:p w14:paraId="4CBDFB51" w14:textId="77777777" w:rsidR="00771B39" w:rsidRPr="00D204BF" w:rsidRDefault="00771B39" w:rsidP="00771B39">
      <w:pPr>
        <w:autoSpaceDE w:val="0"/>
        <w:autoSpaceDN w:val="0"/>
        <w:adjustRightInd w:val="0"/>
        <w:spacing w:after="0" w:line="240" w:lineRule="auto"/>
        <w:rPr>
          <w:rFonts w:cs="Times New Roman"/>
          <w:szCs w:val="24"/>
        </w:rPr>
      </w:pPr>
    </w:p>
    <w:p w14:paraId="2F5F3076" w14:textId="77777777" w:rsidR="00771B39" w:rsidRPr="00D204BF" w:rsidRDefault="00771B39" w:rsidP="00771B39">
      <w:pPr>
        <w:autoSpaceDE w:val="0"/>
        <w:autoSpaceDN w:val="0"/>
        <w:adjustRightInd w:val="0"/>
        <w:spacing w:after="0" w:line="240" w:lineRule="auto"/>
        <w:rPr>
          <w:rFonts w:cs="Times New Roman"/>
          <w:szCs w:val="24"/>
        </w:rPr>
      </w:pPr>
      <w:r w:rsidRPr="00D204BF">
        <w:rPr>
          <w:rFonts w:cs="Times New Roman"/>
          <w:szCs w:val="24"/>
        </w:rPr>
        <w:t>El segmento aéreo, en cambio, está formado por el vehículo aéreo no tripulado y su respectivo cargamento.</w:t>
      </w:r>
    </w:p>
    <w:p w14:paraId="71D2F721" w14:textId="77777777" w:rsidR="00771B39" w:rsidRPr="00D204BF" w:rsidRDefault="00771B39" w:rsidP="00771B39">
      <w:pPr>
        <w:autoSpaceDE w:val="0"/>
        <w:autoSpaceDN w:val="0"/>
        <w:adjustRightInd w:val="0"/>
        <w:spacing w:after="0" w:line="240" w:lineRule="auto"/>
        <w:rPr>
          <w:rFonts w:cs="Times New Roman"/>
          <w:szCs w:val="24"/>
        </w:rPr>
      </w:pPr>
    </w:p>
    <w:p w14:paraId="455FAC24" w14:textId="126674D1" w:rsidR="00771B39" w:rsidRDefault="00771B39" w:rsidP="00771B39">
      <w:pPr>
        <w:autoSpaceDE w:val="0"/>
        <w:autoSpaceDN w:val="0"/>
        <w:adjustRightInd w:val="0"/>
        <w:spacing w:after="0" w:line="240" w:lineRule="auto"/>
        <w:rPr>
          <w:rFonts w:cs="Times New Roman"/>
          <w:szCs w:val="24"/>
        </w:rPr>
      </w:pPr>
      <w:r w:rsidRPr="00D204BF">
        <w:rPr>
          <w:rFonts w:cs="Times New Roman"/>
          <w:szCs w:val="24"/>
        </w:rPr>
        <w:t xml:space="preserve">El subsistema encargado de interconectar ambos segmentos sería el enlace de datos, dividido en el enlace de datos terrestre y aéreo. La mayoría de los vehículos presentan dos enlaces de datos para cada lado de la comunicación; uno para el control y envío de comandos y otro para la recepción de la información de vuelo. Sin embargo, también es posible encontrar enlaces de comunicación para elementos externos como sería la comunicación satélite mediante GPS o la comunicación con un mando radio control. </w:t>
      </w:r>
    </w:p>
    <w:p w14:paraId="025BC45D" w14:textId="77777777" w:rsidR="00771B39" w:rsidRDefault="00771B39" w:rsidP="00771B39">
      <w:pPr>
        <w:autoSpaceDE w:val="0"/>
        <w:autoSpaceDN w:val="0"/>
        <w:adjustRightInd w:val="0"/>
        <w:spacing w:after="0" w:line="240" w:lineRule="auto"/>
        <w:rPr>
          <w:rFonts w:cs="Times New Roman"/>
          <w:szCs w:val="24"/>
        </w:rPr>
      </w:pPr>
    </w:p>
    <w:p w14:paraId="1588CAC0" w14:textId="77777777" w:rsidR="00771B39" w:rsidRPr="00D204BF" w:rsidRDefault="00771B39" w:rsidP="00771B39">
      <w:pPr>
        <w:autoSpaceDE w:val="0"/>
        <w:autoSpaceDN w:val="0"/>
        <w:adjustRightInd w:val="0"/>
        <w:spacing w:after="0" w:line="240" w:lineRule="auto"/>
        <w:rPr>
          <w:rFonts w:cs="Times New Roman"/>
          <w:szCs w:val="24"/>
        </w:rPr>
      </w:pPr>
      <w:r w:rsidRPr="00D204BF">
        <w:rPr>
          <w:rFonts w:cs="Times New Roman"/>
          <w:szCs w:val="24"/>
        </w:rPr>
        <w:t>Independientemente del tipo de enlace de datos utilizado se distinguen los dos siguientes canales:</w:t>
      </w:r>
    </w:p>
    <w:p w14:paraId="3BD6EC9D" w14:textId="77777777" w:rsidR="00771B39" w:rsidRPr="00D204BF" w:rsidRDefault="00771B39" w:rsidP="00771B39">
      <w:pPr>
        <w:autoSpaceDE w:val="0"/>
        <w:autoSpaceDN w:val="0"/>
        <w:adjustRightInd w:val="0"/>
        <w:spacing w:after="0" w:line="240" w:lineRule="auto"/>
        <w:rPr>
          <w:rFonts w:cs="Times New Roman"/>
          <w:szCs w:val="24"/>
        </w:rPr>
      </w:pPr>
    </w:p>
    <w:p w14:paraId="3F400ABE" w14:textId="77777777" w:rsidR="00771B39" w:rsidRPr="00D204BF" w:rsidRDefault="00771B39" w:rsidP="00771B39">
      <w:pPr>
        <w:autoSpaceDE w:val="0"/>
        <w:autoSpaceDN w:val="0"/>
        <w:adjustRightInd w:val="0"/>
        <w:spacing w:after="0" w:line="240" w:lineRule="auto"/>
        <w:rPr>
          <w:rFonts w:cs="Times New Roman"/>
          <w:szCs w:val="24"/>
        </w:rPr>
      </w:pPr>
      <w:proofErr w:type="spellStart"/>
      <w:r w:rsidRPr="00D204BF">
        <w:rPr>
          <w:rFonts w:cs="Times New Roman"/>
          <w:i/>
          <w:szCs w:val="24"/>
        </w:rPr>
        <w:t>Uplink</w:t>
      </w:r>
      <w:proofErr w:type="spellEnd"/>
      <w:r w:rsidRPr="00D204BF">
        <w:rPr>
          <w:rFonts w:cs="Times New Roman"/>
          <w:szCs w:val="24"/>
        </w:rPr>
        <w:t>: La información es enviada desde el segmento aéreo al segmento terrestre.</w:t>
      </w:r>
    </w:p>
    <w:p w14:paraId="16E8EE59" w14:textId="77777777" w:rsidR="00771B39" w:rsidRPr="00D204BF" w:rsidRDefault="00771B39" w:rsidP="00771B39">
      <w:pPr>
        <w:autoSpaceDE w:val="0"/>
        <w:autoSpaceDN w:val="0"/>
        <w:adjustRightInd w:val="0"/>
        <w:spacing w:after="0" w:line="240" w:lineRule="auto"/>
        <w:rPr>
          <w:rFonts w:cs="Times New Roman"/>
          <w:szCs w:val="24"/>
        </w:rPr>
      </w:pPr>
      <w:proofErr w:type="spellStart"/>
      <w:r w:rsidRPr="00D204BF">
        <w:rPr>
          <w:rFonts w:cs="Times New Roman"/>
          <w:i/>
          <w:szCs w:val="24"/>
        </w:rPr>
        <w:t>Downlink</w:t>
      </w:r>
      <w:proofErr w:type="spellEnd"/>
      <w:r w:rsidRPr="00D204BF">
        <w:rPr>
          <w:rFonts w:cs="Times New Roman"/>
          <w:szCs w:val="24"/>
        </w:rPr>
        <w:t>: La información es enviada desde el segmento terrestre al segmento aéreo.</w:t>
      </w:r>
    </w:p>
    <w:p w14:paraId="010C7F36" w14:textId="77777777" w:rsidR="00771B39" w:rsidRDefault="00771B39" w:rsidP="00771B39">
      <w:pPr>
        <w:autoSpaceDE w:val="0"/>
        <w:autoSpaceDN w:val="0"/>
        <w:adjustRightInd w:val="0"/>
        <w:spacing w:after="0" w:line="240" w:lineRule="auto"/>
        <w:rPr>
          <w:rFonts w:cs="Times New Roman"/>
          <w:szCs w:val="24"/>
        </w:rPr>
      </w:pPr>
    </w:p>
    <w:p w14:paraId="4766B28D" w14:textId="34E9752C" w:rsidR="00FE7B6E" w:rsidRPr="00D204BF" w:rsidRDefault="00FE7B6E" w:rsidP="00771B39">
      <w:pPr>
        <w:autoSpaceDE w:val="0"/>
        <w:autoSpaceDN w:val="0"/>
        <w:adjustRightInd w:val="0"/>
        <w:spacing w:after="0" w:line="240" w:lineRule="auto"/>
        <w:rPr>
          <w:rFonts w:cs="Times New Roman"/>
          <w:szCs w:val="24"/>
        </w:rPr>
      </w:pPr>
    </w:p>
    <w:p w14:paraId="5778FAE8" w14:textId="0D000312" w:rsidR="00771B39" w:rsidRPr="0040330D" w:rsidRDefault="00D22519" w:rsidP="0040330D">
      <w:pPr>
        <w:pStyle w:val="Ttulo3"/>
      </w:pPr>
      <w:bookmarkStart w:id="8" w:name="_Toc421220120"/>
      <w:r w:rsidRPr="0040330D">
        <w:t>Clasificación de los vehículos aéreos no tripulados</w:t>
      </w:r>
      <w:bookmarkEnd w:id="8"/>
    </w:p>
    <w:p w14:paraId="699F83B1" w14:textId="40F11F4A" w:rsidR="006839ED" w:rsidRPr="006839ED" w:rsidRDefault="006839ED" w:rsidP="006839ED"/>
    <w:p w14:paraId="0246980E" w14:textId="6ABA78A4" w:rsidR="00D22519" w:rsidRPr="004F1569" w:rsidRDefault="00D22519" w:rsidP="00D22519">
      <w:pPr>
        <w:autoSpaceDE w:val="0"/>
        <w:autoSpaceDN w:val="0"/>
        <w:adjustRightInd w:val="0"/>
        <w:spacing w:after="0" w:line="240" w:lineRule="auto"/>
        <w:rPr>
          <w:rFonts w:cs="Times New Roman"/>
          <w:iCs/>
          <w:szCs w:val="24"/>
        </w:rPr>
      </w:pPr>
      <w:r w:rsidRPr="004F1569">
        <w:rPr>
          <w:rFonts w:cs="Times New Roman"/>
          <w:iCs/>
          <w:szCs w:val="24"/>
        </w:rPr>
        <w:t xml:space="preserve">Actualmente no hay un estándar universal aceptado en cuanto a clasificación de UAV, pudiendo encontrar multitud de clasificaciones de vehículos aéreos no tripulados siguiendo diferentes parámetros y criterios. </w:t>
      </w:r>
    </w:p>
    <w:p w14:paraId="64044E8C" w14:textId="4702FB01" w:rsidR="00145140" w:rsidRDefault="00145140" w:rsidP="00D22519">
      <w:pPr>
        <w:autoSpaceDE w:val="0"/>
        <w:autoSpaceDN w:val="0"/>
        <w:adjustRightInd w:val="0"/>
        <w:spacing w:after="0" w:line="240" w:lineRule="auto"/>
        <w:rPr>
          <w:rFonts w:cs="Times New Roman"/>
          <w:szCs w:val="24"/>
        </w:rPr>
      </w:pPr>
    </w:p>
    <w:p w14:paraId="0054211E" w14:textId="04BED063" w:rsidR="00145140" w:rsidRPr="004F1569" w:rsidRDefault="00145140" w:rsidP="00D22519">
      <w:pPr>
        <w:autoSpaceDE w:val="0"/>
        <w:autoSpaceDN w:val="0"/>
        <w:adjustRightInd w:val="0"/>
        <w:spacing w:after="0" w:line="240" w:lineRule="auto"/>
        <w:rPr>
          <w:rFonts w:cs="Times New Roman"/>
          <w:iCs/>
          <w:szCs w:val="24"/>
        </w:rPr>
      </w:pPr>
    </w:p>
    <w:p w14:paraId="537D2988" w14:textId="6B0700B0" w:rsidR="00D22519" w:rsidRPr="004F1569" w:rsidRDefault="00D22519" w:rsidP="00D22519">
      <w:pPr>
        <w:autoSpaceDE w:val="0"/>
        <w:autoSpaceDN w:val="0"/>
        <w:adjustRightInd w:val="0"/>
        <w:spacing w:after="0" w:line="240" w:lineRule="auto"/>
        <w:rPr>
          <w:rFonts w:cs="Times New Roman"/>
          <w:iCs/>
          <w:szCs w:val="24"/>
        </w:rPr>
      </w:pPr>
      <w:r w:rsidRPr="004F1569">
        <w:rPr>
          <w:rFonts w:cs="Times New Roman"/>
          <w:iCs/>
          <w:szCs w:val="24"/>
        </w:rPr>
        <w:t xml:space="preserve">Una primera clasificación de los </w:t>
      </w:r>
      <w:proofErr w:type="spellStart"/>
      <w:r w:rsidRPr="004F1569">
        <w:rPr>
          <w:rFonts w:cs="Times New Roman"/>
          <w:iCs/>
          <w:szCs w:val="24"/>
        </w:rPr>
        <w:t>UAVs</w:t>
      </w:r>
      <w:proofErr w:type="spellEnd"/>
      <w:r w:rsidRPr="004F1569">
        <w:rPr>
          <w:rFonts w:cs="Times New Roman"/>
          <w:iCs/>
          <w:szCs w:val="24"/>
        </w:rPr>
        <w:t xml:space="preserve"> los divide en dos grandes grupos:</w:t>
      </w:r>
    </w:p>
    <w:p w14:paraId="03AF2259" w14:textId="38640043" w:rsidR="00D22519" w:rsidRPr="004F1569" w:rsidRDefault="00D22519" w:rsidP="00D22519">
      <w:pPr>
        <w:autoSpaceDE w:val="0"/>
        <w:autoSpaceDN w:val="0"/>
        <w:adjustRightInd w:val="0"/>
        <w:spacing w:after="0" w:line="240" w:lineRule="auto"/>
        <w:rPr>
          <w:rFonts w:cs="Times New Roman"/>
          <w:iCs/>
          <w:szCs w:val="24"/>
        </w:rPr>
      </w:pPr>
    </w:p>
    <w:p w14:paraId="70C55EEF" w14:textId="7F3197EE" w:rsidR="00D22519" w:rsidRPr="004F1569" w:rsidRDefault="00D22519" w:rsidP="00BA19A7">
      <w:pPr>
        <w:pStyle w:val="Default"/>
        <w:numPr>
          <w:ilvl w:val="0"/>
          <w:numId w:val="2"/>
        </w:numPr>
        <w:spacing w:after="127"/>
        <w:rPr>
          <w:rFonts w:ascii="Times New Roman" w:hAnsi="Times New Roman" w:cs="Times New Roman"/>
        </w:rPr>
      </w:pPr>
      <w:r w:rsidRPr="000C2134">
        <w:rPr>
          <w:rFonts w:ascii="Times New Roman" w:hAnsi="Times New Roman" w:cs="Times New Roman"/>
          <w:bCs/>
          <w:u w:val="single"/>
        </w:rPr>
        <w:t>Vehículos de ala fija</w:t>
      </w:r>
      <w:r w:rsidRPr="000C2134">
        <w:rPr>
          <w:rFonts w:ascii="Times New Roman" w:hAnsi="Times New Roman" w:cs="Times New Roman"/>
        </w:rPr>
        <w:t>:</w:t>
      </w:r>
      <w:r w:rsidRPr="004F1569">
        <w:rPr>
          <w:rFonts w:ascii="Times New Roman" w:hAnsi="Times New Roman" w:cs="Times New Roman"/>
        </w:rPr>
        <w:t xml:space="preserve"> En este grupo se encuentran todo tipo de aviones. </w:t>
      </w:r>
    </w:p>
    <w:p w14:paraId="5ED7F647" w14:textId="2525B744" w:rsidR="00D22519" w:rsidRPr="004F1569" w:rsidRDefault="00D22519" w:rsidP="00BA19A7">
      <w:pPr>
        <w:pStyle w:val="Default"/>
        <w:numPr>
          <w:ilvl w:val="0"/>
          <w:numId w:val="2"/>
        </w:numPr>
        <w:rPr>
          <w:rFonts w:ascii="Times New Roman" w:hAnsi="Times New Roman" w:cs="Times New Roman"/>
        </w:rPr>
      </w:pPr>
      <w:r w:rsidRPr="000C2134">
        <w:rPr>
          <w:rFonts w:ascii="Times New Roman" w:hAnsi="Times New Roman" w:cs="Times New Roman"/>
          <w:bCs/>
          <w:u w:val="single"/>
        </w:rPr>
        <w:t>Vehículos de ala rotativa</w:t>
      </w:r>
      <w:r w:rsidRPr="000C2134">
        <w:rPr>
          <w:rFonts w:ascii="Times New Roman" w:hAnsi="Times New Roman" w:cs="Times New Roman"/>
          <w:u w:val="single"/>
        </w:rPr>
        <w:t>:</w:t>
      </w:r>
      <w:r w:rsidRPr="004F1569">
        <w:rPr>
          <w:rFonts w:ascii="Times New Roman" w:hAnsi="Times New Roman" w:cs="Times New Roman"/>
        </w:rPr>
        <w:t xml:space="preserve"> En este grupo se encuentran tanto los helicópteros como todos los tipos de </w:t>
      </w:r>
      <w:proofErr w:type="spellStart"/>
      <w:r w:rsidRPr="004F1569">
        <w:rPr>
          <w:rFonts w:ascii="Times New Roman" w:hAnsi="Times New Roman" w:cs="Times New Roman"/>
        </w:rPr>
        <w:t>multicópteros</w:t>
      </w:r>
      <w:proofErr w:type="spellEnd"/>
      <w:r w:rsidRPr="004F1569">
        <w:rPr>
          <w:rFonts w:ascii="Times New Roman" w:hAnsi="Times New Roman" w:cs="Times New Roman"/>
        </w:rPr>
        <w:t xml:space="preserve">. </w:t>
      </w:r>
    </w:p>
    <w:p w14:paraId="1E0FDA96" w14:textId="5BF4DB2F" w:rsidR="00D22519" w:rsidRPr="004F1569" w:rsidRDefault="00D22519" w:rsidP="00D22519">
      <w:pPr>
        <w:autoSpaceDE w:val="0"/>
        <w:autoSpaceDN w:val="0"/>
        <w:adjustRightInd w:val="0"/>
        <w:spacing w:after="0" w:line="240" w:lineRule="auto"/>
        <w:rPr>
          <w:rFonts w:cs="Times New Roman"/>
          <w:szCs w:val="24"/>
        </w:rPr>
      </w:pPr>
    </w:p>
    <w:p w14:paraId="61416955" w14:textId="6DA36B3C" w:rsidR="00D22519" w:rsidRPr="004F1569" w:rsidRDefault="00D22519" w:rsidP="00D22519">
      <w:pPr>
        <w:autoSpaceDE w:val="0"/>
        <w:autoSpaceDN w:val="0"/>
        <w:adjustRightInd w:val="0"/>
        <w:spacing w:after="0" w:line="240" w:lineRule="auto"/>
        <w:rPr>
          <w:rFonts w:cs="Times New Roman"/>
          <w:iCs/>
          <w:szCs w:val="24"/>
        </w:rPr>
      </w:pPr>
    </w:p>
    <w:p w14:paraId="2572CE9A" w14:textId="2050C152" w:rsidR="00D22519" w:rsidRPr="004F1569" w:rsidRDefault="00D22519" w:rsidP="00D22519">
      <w:pPr>
        <w:autoSpaceDE w:val="0"/>
        <w:autoSpaceDN w:val="0"/>
        <w:adjustRightInd w:val="0"/>
        <w:spacing w:after="0" w:line="240" w:lineRule="auto"/>
        <w:rPr>
          <w:rFonts w:cs="Times New Roman"/>
          <w:iCs/>
          <w:szCs w:val="24"/>
        </w:rPr>
      </w:pPr>
      <w:r w:rsidRPr="004F1569">
        <w:rPr>
          <w:rFonts w:cs="Times New Roman"/>
          <w:iCs/>
          <w:szCs w:val="24"/>
        </w:rPr>
        <w:lastRenderedPageBreak/>
        <w:t>Dentro de esta clasificación el rango de vehículos podemos encontrar un rango de vehículos que puede ir desde cometas, globos o misiles hasta aviones radios controlados o aeronaves prácticamente autónomas. Sin embargo</w:t>
      </w:r>
      <w:r>
        <w:rPr>
          <w:rFonts w:cs="Times New Roman"/>
          <w:iCs/>
          <w:szCs w:val="24"/>
        </w:rPr>
        <w:t>,</w:t>
      </w:r>
      <w:r w:rsidRPr="004F1569">
        <w:rPr>
          <w:rFonts w:cs="Times New Roman"/>
          <w:iCs/>
          <w:szCs w:val="24"/>
        </w:rPr>
        <w:t xml:space="preserve"> los tipos de UAV más comunes en la mayoría de estas aplicaciones so</w:t>
      </w:r>
      <w:r w:rsidR="00110692">
        <w:rPr>
          <w:rFonts w:cs="Times New Roman"/>
          <w:iCs/>
          <w:szCs w:val="24"/>
        </w:rPr>
        <w:t xml:space="preserve">n los </w:t>
      </w:r>
      <w:proofErr w:type="spellStart"/>
      <w:r w:rsidR="00110692">
        <w:rPr>
          <w:rFonts w:cs="Times New Roman"/>
          <w:iCs/>
          <w:szCs w:val="24"/>
        </w:rPr>
        <w:t>cuadricópteros</w:t>
      </w:r>
      <w:proofErr w:type="spellEnd"/>
      <w:r w:rsidR="00110692">
        <w:rPr>
          <w:rFonts w:cs="Times New Roman"/>
          <w:iCs/>
          <w:szCs w:val="24"/>
        </w:rPr>
        <w:t xml:space="preserve"> (Figura 2-</w:t>
      </w:r>
      <w:r>
        <w:rPr>
          <w:rFonts w:cs="Times New Roman"/>
          <w:iCs/>
          <w:szCs w:val="24"/>
        </w:rPr>
        <w:t>2</w:t>
      </w:r>
      <w:r w:rsidRPr="004F1569">
        <w:rPr>
          <w:rFonts w:cs="Times New Roman"/>
          <w:iCs/>
          <w:szCs w:val="24"/>
        </w:rPr>
        <w:t>), ya que son capaces de transportar carga con la suficiente resistencia y estabilidad</w:t>
      </w:r>
      <w:r w:rsidR="00FB1D15">
        <w:rPr>
          <w:rFonts w:cs="Times New Roman"/>
          <w:iCs/>
          <w:szCs w:val="24"/>
        </w:rPr>
        <w:t xml:space="preserve"> [2] [3]</w:t>
      </w:r>
      <w:r w:rsidRPr="004F1569">
        <w:rPr>
          <w:rFonts w:cs="Times New Roman"/>
          <w:iCs/>
          <w:szCs w:val="24"/>
        </w:rPr>
        <w:t xml:space="preserve">. </w:t>
      </w:r>
    </w:p>
    <w:p w14:paraId="11D3353F" w14:textId="5C13D27A" w:rsidR="00D22519" w:rsidRDefault="00D22519" w:rsidP="00D22519"/>
    <w:p w14:paraId="6EAE795E" w14:textId="0B95DA42" w:rsidR="00D22519" w:rsidRDefault="00C67272" w:rsidP="00D22519">
      <w:r>
        <w:rPr>
          <w:noProof/>
          <w:lang w:eastAsia="es-ES"/>
        </w:rPr>
        <w:drawing>
          <wp:anchor distT="0" distB="0" distL="114300" distR="114300" simplePos="0" relativeHeight="251676672" behindDoc="0" locked="0" layoutInCell="1" allowOverlap="1" wp14:anchorId="2C8D1BFB" wp14:editId="37D42B36">
            <wp:simplePos x="0" y="0"/>
            <wp:positionH relativeFrom="margin">
              <wp:align>center</wp:align>
            </wp:positionH>
            <wp:positionV relativeFrom="margin">
              <wp:posOffset>1211035</wp:posOffset>
            </wp:positionV>
            <wp:extent cx="2270760" cy="1381125"/>
            <wp:effectExtent l="0" t="0" r="0" b="9525"/>
            <wp:wrapSquare wrapText="bothSides"/>
            <wp:docPr id="42" name="Imagen 42" descr="http://www.fotochismes.com/wp-content/uploads/2012/12/Cuadricoptero_Ardu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http://www.fotochismes.com/wp-content/uploads/2012/12/Cuadricoptero_Arduino.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70760" cy="1381125"/>
                    </a:xfrm>
                    <a:prstGeom prst="rect">
                      <a:avLst/>
                    </a:prstGeom>
                    <a:noFill/>
                  </pic:spPr>
                </pic:pic>
              </a:graphicData>
            </a:graphic>
            <wp14:sizeRelH relativeFrom="margin">
              <wp14:pctWidth>0</wp14:pctWidth>
            </wp14:sizeRelH>
            <wp14:sizeRelV relativeFrom="margin">
              <wp14:pctHeight>0</wp14:pctHeight>
            </wp14:sizeRelV>
          </wp:anchor>
        </w:drawing>
      </w:r>
      <w:r w:rsidR="00D22519">
        <w:rPr>
          <w:noProof/>
          <w:lang w:eastAsia="es-ES"/>
        </w:rPr>
        <w:t xml:space="preserve">   </w:t>
      </w:r>
    </w:p>
    <w:p w14:paraId="3672EFEE" w14:textId="189AF42B" w:rsidR="00D22519" w:rsidRDefault="00D22519" w:rsidP="00D22519"/>
    <w:p w14:paraId="726B3CC6" w14:textId="713AFF5F" w:rsidR="00D22519" w:rsidRDefault="00D22519" w:rsidP="00D22519"/>
    <w:p w14:paraId="57CCBEEF" w14:textId="46F18497" w:rsidR="00D22519" w:rsidRDefault="00D22519" w:rsidP="00D22519"/>
    <w:p w14:paraId="152BD07B" w14:textId="77777777" w:rsidR="00D22519" w:rsidRDefault="00D22519" w:rsidP="00D22519">
      <w:pPr>
        <w:autoSpaceDE w:val="0"/>
        <w:autoSpaceDN w:val="0"/>
        <w:adjustRightInd w:val="0"/>
        <w:spacing w:after="0" w:line="240" w:lineRule="auto"/>
        <w:rPr>
          <w:rFonts w:cs="Times New Roman"/>
          <w:iCs/>
          <w:szCs w:val="24"/>
        </w:rPr>
      </w:pPr>
      <w:r w:rsidRPr="00D22519">
        <w:rPr>
          <w:rFonts w:cs="Times New Roman"/>
          <w:iCs/>
          <w:szCs w:val="24"/>
        </w:rPr>
        <w:t xml:space="preserve">               </w:t>
      </w:r>
      <w:r>
        <w:rPr>
          <w:rFonts w:cs="Times New Roman"/>
          <w:iCs/>
          <w:szCs w:val="24"/>
        </w:rPr>
        <w:t xml:space="preserve">                                   </w:t>
      </w:r>
    </w:p>
    <w:p w14:paraId="6F6A3052" w14:textId="5CC97C7E" w:rsidR="00D22519" w:rsidRDefault="00D22519" w:rsidP="00D22519">
      <w:pPr>
        <w:autoSpaceDE w:val="0"/>
        <w:autoSpaceDN w:val="0"/>
        <w:adjustRightInd w:val="0"/>
        <w:spacing w:after="0" w:line="240" w:lineRule="auto"/>
        <w:rPr>
          <w:rFonts w:cs="Times New Roman"/>
          <w:i/>
          <w:iCs/>
          <w:szCs w:val="24"/>
        </w:rPr>
      </w:pPr>
      <w:r w:rsidRPr="00D22519">
        <w:rPr>
          <w:rFonts w:cs="Times New Roman"/>
          <w:i/>
          <w:iCs/>
          <w:szCs w:val="24"/>
        </w:rPr>
        <w:t xml:space="preserve">                                                   </w:t>
      </w:r>
      <w:r>
        <w:rPr>
          <w:rFonts w:cs="Times New Roman"/>
          <w:i/>
          <w:iCs/>
          <w:szCs w:val="24"/>
        </w:rPr>
        <w:t>Figura 2</w:t>
      </w:r>
      <w:r w:rsidR="00C67272">
        <w:rPr>
          <w:rFonts w:cs="Times New Roman"/>
          <w:i/>
          <w:iCs/>
          <w:szCs w:val="24"/>
        </w:rPr>
        <w:t>-2</w:t>
      </w:r>
      <w:r w:rsidRPr="00D22519">
        <w:rPr>
          <w:rFonts w:cs="Times New Roman"/>
          <w:i/>
          <w:iCs/>
          <w:szCs w:val="24"/>
        </w:rPr>
        <w:t>. Cuadricóptero.</w:t>
      </w:r>
    </w:p>
    <w:p w14:paraId="404D9863" w14:textId="77777777" w:rsidR="00D22519" w:rsidRDefault="00D22519" w:rsidP="00D22519">
      <w:pPr>
        <w:autoSpaceDE w:val="0"/>
        <w:autoSpaceDN w:val="0"/>
        <w:adjustRightInd w:val="0"/>
        <w:spacing w:after="0" w:line="240" w:lineRule="auto"/>
        <w:rPr>
          <w:rFonts w:cs="Times New Roman"/>
          <w:i/>
          <w:iCs/>
          <w:szCs w:val="24"/>
        </w:rPr>
      </w:pPr>
    </w:p>
    <w:p w14:paraId="7BDBDC56" w14:textId="77777777" w:rsidR="00D22519" w:rsidRPr="00D22519" w:rsidRDefault="00D22519" w:rsidP="00D22519">
      <w:pPr>
        <w:autoSpaceDE w:val="0"/>
        <w:autoSpaceDN w:val="0"/>
        <w:adjustRightInd w:val="0"/>
        <w:spacing w:after="0" w:line="240" w:lineRule="auto"/>
        <w:rPr>
          <w:rFonts w:cs="Times New Roman"/>
          <w:i/>
          <w:iCs/>
          <w:szCs w:val="24"/>
        </w:rPr>
      </w:pPr>
    </w:p>
    <w:p w14:paraId="0E03A20E" w14:textId="1C982162" w:rsidR="00D22519" w:rsidRPr="004F1569" w:rsidRDefault="00D22519" w:rsidP="00D22519">
      <w:pPr>
        <w:autoSpaceDE w:val="0"/>
        <w:autoSpaceDN w:val="0"/>
        <w:adjustRightInd w:val="0"/>
        <w:spacing w:after="0" w:line="240" w:lineRule="auto"/>
        <w:rPr>
          <w:rFonts w:cs="Times New Roman"/>
          <w:iCs/>
          <w:szCs w:val="24"/>
        </w:rPr>
      </w:pPr>
      <w:r w:rsidRPr="004F1569">
        <w:rPr>
          <w:rFonts w:cs="Times New Roman"/>
          <w:iCs/>
          <w:szCs w:val="24"/>
        </w:rPr>
        <w:t>También es común encontrar una primera clasificación de los UAV según las tareas que pueden realizar, atendiendo a las funcio</w:t>
      </w:r>
      <w:r w:rsidR="00C67272">
        <w:rPr>
          <w:rFonts w:cs="Times New Roman"/>
          <w:iCs/>
          <w:szCs w:val="24"/>
        </w:rPr>
        <w:t>nalidades más comunes [1</w:t>
      </w:r>
      <w:r w:rsidRPr="004F1569">
        <w:rPr>
          <w:rFonts w:cs="Times New Roman"/>
          <w:iCs/>
          <w:szCs w:val="24"/>
        </w:rPr>
        <w:t xml:space="preserve">]:  </w:t>
      </w:r>
    </w:p>
    <w:p w14:paraId="3C6CAA62" w14:textId="77777777" w:rsidR="00D22519" w:rsidRPr="004F1569" w:rsidRDefault="00D22519" w:rsidP="00D22519">
      <w:pPr>
        <w:autoSpaceDE w:val="0"/>
        <w:autoSpaceDN w:val="0"/>
        <w:adjustRightInd w:val="0"/>
        <w:spacing w:after="0" w:line="240" w:lineRule="auto"/>
        <w:rPr>
          <w:rFonts w:cs="Times New Roman"/>
          <w:iCs/>
          <w:szCs w:val="24"/>
        </w:rPr>
      </w:pPr>
    </w:p>
    <w:p w14:paraId="2FD14D64" w14:textId="77777777" w:rsidR="00D22519" w:rsidRPr="004F1569" w:rsidRDefault="00D22519" w:rsidP="00D22519">
      <w:pPr>
        <w:autoSpaceDE w:val="0"/>
        <w:autoSpaceDN w:val="0"/>
        <w:adjustRightInd w:val="0"/>
        <w:spacing w:after="0" w:line="240" w:lineRule="auto"/>
        <w:rPr>
          <w:rFonts w:cs="Times New Roman"/>
          <w:iCs/>
          <w:szCs w:val="24"/>
          <w:u w:val="single"/>
        </w:rPr>
      </w:pPr>
      <w:r w:rsidRPr="004F1569">
        <w:rPr>
          <w:rFonts w:cs="Times New Roman"/>
          <w:iCs/>
          <w:szCs w:val="24"/>
          <w:u w:val="single"/>
        </w:rPr>
        <w:t>Blanco.</w:t>
      </w:r>
      <w:r w:rsidRPr="004F1569">
        <w:rPr>
          <w:rFonts w:cs="Times New Roman"/>
          <w:iCs/>
          <w:szCs w:val="24"/>
        </w:rPr>
        <w:t xml:space="preserve"> Sirve para simular aeronaves enemigas o misiles en sistemas de defensa.</w:t>
      </w:r>
    </w:p>
    <w:p w14:paraId="0B92BC5D" w14:textId="28F6EAAD" w:rsidR="00D22519" w:rsidRPr="004F1569" w:rsidRDefault="00D22519" w:rsidP="00D22519">
      <w:pPr>
        <w:autoSpaceDE w:val="0"/>
        <w:autoSpaceDN w:val="0"/>
        <w:adjustRightInd w:val="0"/>
        <w:spacing w:after="0" w:line="240" w:lineRule="auto"/>
        <w:rPr>
          <w:rFonts w:cs="Times New Roman"/>
          <w:iCs/>
          <w:szCs w:val="24"/>
          <w:u w:val="single"/>
        </w:rPr>
      </w:pPr>
      <w:r w:rsidRPr="004F1569">
        <w:rPr>
          <w:rFonts w:cs="Times New Roman"/>
          <w:iCs/>
          <w:szCs w:val="24"/>
          <w:u w:val="single"/>
        </w:rPr>
        <w:t>Reconocimiento</w:t>
      </w:r>
      <w:r w:rsidRPr="004F1569">
        <w:rPr>
          <w:rFonts w:cs="Times New Roman"/>
          <w:iCs/>
          <w:szCs w:val="24"/>
        </w:rPr>
        <w:t>. Ofrece sistemas de inteligencia en el campo de batalla.</w:t>
      </w:r>
    </w:p>
    <w:p w14:paraId="1750F6C2" w14:textId="77777777" w:rsidR="00D22519" w:rsidRPr="004F1569" w:rsidRDefault="00D22519" w:rsidP="00D22519">
      <w:pPr>
        <w:autoSpaceDE w:val="0"/>
        <w:autoSpaceDN w:val="0"/>
        <w:adjustRightInd w:val="0"/>
        <w:spacing w:after="0" w:line="240" w:lineRule="auto"/>
        <w:rPr>
          <w:rFonts w:cs="Times New Roman"/>
          <w:iCs/>
          <w:szCs w:val="24"/>
          <w:u w:val="single"/>
        </w:rPr>
      </w:pPr>
      <w:r w:rsidRPr="004F1569">
        <w:rPr>
          <w:rFonts w:cs="Times New Roman"/>
          <w:iCs/>
          <w:szCs w:val="24"/>
          <w:u w:val="single"/>
        </w:rPr>
        <w:t>Combate</w:t>
      </w:r>
      <w:r w:rsidRPr="004F1569">
        <w:rPr>
          <w:rFonts w:cs="Times New Roman"/>
          <w:iCs/>
          <w:szCs w:val="24"/>
        </w:rPr>
        <w:t>. Sirve para defender en misiones arriesgadas.</w:t>
      </w:r>
    </w:p>
    <w:p w14:paraId="18172215" w14:textId="77777777" w:rsidR="00D22519" w:rsidRPr="004F1569" w:rsidRDefault="00D22519" w:rsidP="00D22519">
      <w:pPr>
        <w:autoSpaceDE w:val="0"/>
        <w:autoSpaceDN w:val="0"/>
        <w:adjustRightInd w:val="0"/>
        <w:spacing w:after="0" w:line="240" w:lineRule="auto"/>
        <w:rPr>
          <w:rFonts w:cs="Times New Roman"/>
          <w:iCs/>
          <w:szCs w:val="24"/>
        </w:rPr>
      </w:pPr>
      <w:r w:rsidRPr="004F1569">
        <w:rPr>
          <w:rFonts w:cs="Times New Roman"/>
          <w:iCs/>
          <w:szCs w:val="24"/>
          <w:u w:val="single"/>
        </w:rPr>
        <w:t>Logística</w:t>
      </w:r>
      <w:r w:rsidRPr="004F1569">
        <w:rPr>
          <w:rFonts w:cs="Times New Roman"/>
          <w:iCs/>
          <w:szCs w:val="24"/>
        </w:rPr>
        <w:t>. Diseñados específicamente para realizar operaciones de logística.</w:t>
      </w:r>
    </w:p>
    <w:p w14:paraId="4A833C8C" w14:textId="77777777" w:rsidR="00D22519" w:rsidRPr="004F1569" w:rsidRDefault="00D22519" w:rsidP="00D22519">
      <w:pPr>
        <w:autoSpaceDE w:val="0"/>
        <w:autoSpaceDN w:val="0"/>
        <w:adjustRightInd w:val="0"/>
        <w:spacing w:after="0" w:line="240" w:lineRule="auto"/>
        <w:rPr>
          <w:rFonts w:cs="Times New Roman"/>
          <w:iCs/>
          <w:szCs w:val="24"/>
        </w:rPr>
      </w:pPr>
      <w:r w:rsidRPr="004F1569">
        <w:rPr>
          <w:rFonts w:cs="Times New Roman"/>
          <w:iCs/>
          <w:szCs w:val="24"/>
          <w:u w:val="single"/>
        </w:rPr>
        <w:t>Investigación y desarrollo</w:t>
      </w:r>
      <w:r w:rsidRPr="004F1569">
        <w:rPr>
          <w:rFonts w:cs="Times New Roman"/>
          <w:iCs/>
          <w:szCs w:val="24"/>
        </w:rPr>
        <w:t>. Sirven para probar sistemas en desarrollo.</w:t>
      </w:r>
    </w:p>
    <w:p w14:paraId="27B69430" w14:textId="77777777" w:rsidR="00D22519" w:rsidRPr="004F1569" w:rsidRDefault="00D22519" w:rsidP="00D22519">
      <w:pPr>
        <w:autoSpaceDE w:val="0"/>
        <w:autoSpaceDN w:val="0"/>
        <w:adjustRightInd w:val="0"/>
        <w:spacing w:after="0" w:line="240" w:lineRule="auto"/>
        <w:rPr>
          <w:rFonts w:cs="Times New Roman"/>
          <w:iCs/>
          <w:szCs w:val="24"/>
          <w:u w:val="single"/>
        </w:rPr>
      </w:pPr>
      <w:proofErr w:type="spellStart"/>
      <w:r w:rsidRPr="004F1569">
        <w:rPr>
          <w:rFonts w:cs="Times New Roman"/>
          <w:iCs/>
          <w:szCs w:val="24"/>
          <w:u w:val="single"/>
        </w:rPr>
        <w:t>UAVs</w:t>
      </w:r>
      <w:proofErr w:type="spellEnd"/>
      <w:r w:rsidRPr="004F1569">
        <w:rPr>
          <w:rFonts w:cs="Times New Roman"/>
          <w:iCs/>
          <w:szCs w:val="24"/>
          <w:u w:val="single"/>
        </w:rPr>
        <w:t xml:space="preserve"> civiles y comerciales</w:t>
      </w:r>
      <w:r w:rsidRPr="004F1569">
        <w:rPr>
          <w:rFonts w:cs="Times New Roman"/>
          <w:iCs/>
          <w:szCs w:val="24"/>
        </w:rPr>
        <w:t>. Diseñados exclusivamente con fines comerciales.</w:t>
      </w:r>
    </w:p>
    <w:p w14:paraId="225FBA4C" w14:textId="77777777" w:rsidR="00D22519" w:rsidRPr="00DB197B" w:rsidRDefault="00D22519" w:rsidP="00D22519">
      <w:pPr>
        <w:autoSpaceDE w:val="0"/>
        <w:autoSpaceDN w:val="0"/>
        <w:adjustRightInd w:val="0"/>
        <w:spacing w:after="0" w:line="240" w:lineRule="auto"/>
        <w:rPr>
          <w:rFonts w:cs="Times New Roman"/>
          <w:iCs/>
        </w:rPr>
      </w:pPr>
    </w:p>
    <w:p w14:paraId="547EE499" w14:textId="77777777" w:rsidR="00D22519" w:rsidRDefault="00D22519" w:rsidP="00D22519">
      <w:pPr>
        <w:autoSpaceDE w:val="0"/>
        <w:autoSpaceDN w:val="0"/>
        <w:adjustRightInd w:val="0"/>
        <w:spacing w:after="0" w:line="240" w:lineRule="auto"/>
        <w:rPr>
          <w:rFonts w:cs="Times New Roman"/>
          <w:iCs/>
        </w:rPr>
      </w:pPr>
    </w:p>
    <w:p w14:paraId="23149D26" w14:textId="77777777" w:rsidR="00D22519" w:rsidRDefault="00D22519" w:rsidP="00D22519">
      <w:pPr>
        <w:autoSpaceDE w:val="0"/>
        <w:autoSpaceDN w:val="0"/>
        <w:adjustRightInd w:val="0"/>
        <w:spacing w:after="0" w:line="240" w:lineRule="auto"/>
        <w:rPr>
          <w:rFonts w:cs="Times New Roman"/>
          <w:iCs/>
        </w:rPr>
      </w:pPr>
    </w:p>
    <w:p w14:paraId="68DD6CEE" w14:textId="6A7B3EEE" w:rsidR="00D22519" w:rsidRDefault="00D22519" w:rsidP="00D22519">
      <w:pPr>
        <w:autoSpaceDE w:val="0"/>
        <w:autoSpaceDN w:val="0"/>
        <w:adjustRightInd w:val="0"/>
        <w:spacing w:after="0" w:line="240" w:lineRule="auto"/>
        <w:rPr>
          <w:rFonts w:cs="Times New Roman"/>
          <w:szCs w:val="24"/>
        </w:rPr>
      </w:pPr>
      <w:r w:rsidRPr="004F1569">
        <w:rPr>
          <w:rFonts w:cs="Times New Roman"/>
          <w:szCs w:val="24"/>
        </w:rPr>
        <w:t>Para una clasificación má</w:t>
      </w:r>
      <w:r>
        <w:rPr>
          <w:rFonts w:cs="Times New Roman"/>
          <w:szCs w:val="24"/>
        </w:rPr>
        <w:t xml:space="preserve">s detallada se ha elegido la clasificación </w:t>
      </w:r>
      <w:r w:rsidRPr="004F1569">
        <w:rPr>
          <w:rFonts w:cs="Times New Roman"/>
          <w:i/>
          <w:szCs w:val="24"/>
        </w:rPr>
        <w:t xml:space="preserve">NATO </w:t>
      </w:r>
      <w:proofErr w:type="spellStart"/>
      <w:r w:rsidRPr="004F1569">
        <w:rPr>
          <w:rFonts w:cs="Times New Roman"/>
          <w:i/>
          <w:szCs w:val="24"/>
        </w:rPr>
        <w:t>Joint</w:t>
      </w:r>
      <w:proofErr w:type="spellEnd"/>
      <w:r w:rsidRPr="004F1569">
        <w:rPr>
          <w:rFonts w:cs="Times New Roman"/>
          <w:i/>
          <w:szCs w:val="24"/>
        </w:rPr>
        <w:t xml:space="preserve"> </w:t>
      </w:r>
      <w:proofErr w:type="spellStart"/>
      <w:r w:rsidRPr="004F1569">
        <w:rPr>
          <w:rFonts w:cs="Times New Roman"/>
          <w:i/>
          <w:szCs w:val="24"/>
        </w:rPr>
        <w:t>Capability</w:t>
      </w:r>
      <w:proofErr w:type="spellEnd"/>
      <w:r w:rsidRPr="004F1569">
        <w:rPr>
          <w:rFonts w:cs="Times New Roman"/>
          <w:i/>
          <w:szCs w:val="24"/>
        </w:rPr>
        <w:t xml:space="preserve"> </w:t>
      </w:r>
      <w:proofErr w:type="spellStart"/>
      <w:r w:rsidRPr="004F1569">
        <w:rPr>
          <w:rFonts w:cs="Times New Roman"/>
          <w:i/>
          <w:szCs w:val="24"/>
        </w:rPr>
        <w:t>Group</w:t>
      </w:r>
      <w:proofErr w:type="spellEnd"/>
      <w:r w:rsidRPr="004F1569">
        <w:rPr>
          <w:rFonts w:cs="Times New Roman"/>
          <w:i/>
          <w:szCs w:val="24"/>
        </w:rPr>
        <w:t xml:space="preserve"> </w:t>
      </w:r>
      <w:proofErr w:type="spellStart"/>
      <w:r w:rsidRPr="004F1569">
        <w:rPr>
          <w:rFonts w:cs="Times New Roman"/>
          <w:i/>
          <w:szCs w:val="24"/>
        </w:rPr>
        <w:t>On</w:t>
      </w:r>
      <w:proofErr w:type="spellEnd"/>
      <w:r w:rsidRPr="004F1569">
        <w:rPr>
          <w:rFonts w:cs="Times New Roman"/>
          <w:i/>
          <w:szCs w:val="24"/>
        </w:rPr>
        <w:t xml:space="preserve"> </w:t>
      </w:r>
      <w:proofErr w:type="spellStart"/>
      <w:r w:rsidRPr="004F1569">
        <w:rPr>
          <w:rFonts w:cs="Times New Roman"/>
          <w:i/>
          <w:szCs w:val="24"/>
        </w:rPr>
        <w:t>Unmanned</w:t>
      </w:r>
      <w:proofErr w:type="spellEnd"/>
      <w:r w:rsidRPr="004F1569">
        <w:rPr>
          <w:rFonts w:cs="Times New Roman"/>
          <w:i/>
          <w:szCs w:val="24"/>
        </w:rPr>
        <w:t xml:space="preserve"> </w:t>
      </w:r>
      <w:proofErr w:type="spellStart"/>
      <w:r w:rsidRPr="004F1569">
        <w:rPr>
          <w:rFonts w:cs="Times New Roman"/>
          <w:i/>
          <w:szCs w:val="24"/>
        </w:rPr>
        <w:t>Aerial</w:t>
      </w:r>
      <w:proofErr w:type="spellEnd"/>
      <w:r w:rsidRPr="004F1569">
        <w:rPr>
          <w:rFonts w:cs="Times New Roman"/>
          <w:i/>
          <w:szCs w:val="24"/>
        </w:rPr>
        <w:t xml:space="preserve"> </w:t>
      </w:r>
      <w:proofErr w:type="spellStart"/>
      <w:r w:rsidRPr="004F1569">
        <w:rPr>
          <w:rFonts w:cs="Times New Roman"/>
          <w:i/>
          <w:szCs w:val="24"/>
        </w:rPr>
        <w:t>System</w:t>
      </w:r>
      <w:proofErr w:type="spellEnd"/>
      <w:r w:rsidRPr="004F1569">
        <w:rPr>
          <w:rFonts w:cs="Times New Roman"/>
          <w:i/>
          <w:szCs w:val="24"/>
        </w:rPr>
        <w:t xml:space="preserve"> </w:t>
      </w:r>
      <w:r w:rsidRPr="004F1569">
        <w:rPr>
          <w:rFonts w:cs="Times New Roman"/>
          <w:szCs w:val="24"/>
        </w:rPr>
        <w:t>(JCGUAS)</w:t>
      </w:r>
      <w:r>
        <w:rPr>
          <w:rFonts w:cs="Times New Roman"/>
          <w:szCs w:val="24"/>
        </w:rPr>
        <w:t>. En esta clasificación se proponen 3 diferentes categorías de UAV dependiendo de su masa y una subdivisión de categorías de acuerdo a</w:t>
      </w:r>
      <w:r w:rsidR="00C67272">
        <w:rPr>
          <w:rFonts w:cs="Times New Roman"/>
          <w:szCs w:val="24"/>
        </w:rPr>
        <w:t xml:space="preserve"> las siguientes características</w:t>
      </w:r>
      <w:r w:rsidR="00FB1D15">
        <w:rPr>
          <w:rFonts w:cs="Times New Roman"/>
          <w:iCs/>
        </w:rPr>
        <w:t xml:space="preserve"> (Tabla 2</w:t>
      </w:r>
      <w:r w:rsidR="00C67272">
        <w:rPr>
          <w:rFonts w:cs="Times New Roman"/>
          <w:iCs/>
        </w:rPr>
        <w:t>-1)</w:t>
      </w:r>
      <w:r>
        <w:rPr>
          <w:rFonts w:cs="Times New Roman"/>
          <w:szCs w:val="24"/>
        </w:rPr>
        <w:t>:</w:t>
      </w:r>
    </w:p>
    <w:p w14:paraId="11A8D429" w14:textId="77777777" w:rsidR="00D22519" w:rsidRPr="004F1569" w:rsidRDefault="00D22519" w:rsidP="00D22519">
      <w:pPr>
        <w:autoSpaceDE w:val="0"/>
        <w:autoSpaceDN w:val="0"/>
        <w:adjustRightInd w:val="0"/>
        <w:spacing w:after="0" w:line="240" w:lineRule="auto"/>
        <w:rPr>
          <w:rFonts w:cs="Times New Roman"/>
          <w:szCs w:val="24"/>
        </w:rPr>
      </w:pPr>
    </w:p>
    <w:p w14:paraId="14DFD960" w14:textId="77777777" w:rsidR="00D22519" w:rsidRPr="004F1569" w:rsidRDefault="00D22519" w:rsidP="00BA19A7">
      <w:pPr>
        <w:pStyle w:val="Prrafodelista"/>
        <w:numPr>
          <w:ilvl w:val="0"/>
          <w:numId w:val="3"/>
        </w:numPr>
        <w:autoSpaceDE w:val="0"/>
        <w:autoSpaceDN w:val="0"/>
        <w:adjustRightInd w:val="0"/>
        <w:spacing w:after="0" w:line="240" w:lineRule="auto"/>
        <w:jc w:val="left"/>
        <w:rPr>
          <w:rFonts w:cs="Times New Roman"/>
          <w:szCs w:val="24"/>
        </w:rPr>
      </w:pPr>
      <w:r w:rsidRPr="004F1569">
        <w:rPr>
          <w:rFonts w:cs="Times New Roman"/>
          <w:szCs w:val="24"/>
        </w:rPr>
        <w:t>Propósito de la misión.</w:t>
      </w:r>
    </w:p>
    <w:p w14:paraId="6AA2FF5B" w14:textId="77777777" w:rsidR="00D22519" w:rsidRPr="004F1569" w:rsidRDefault="00D22519" w:rsidP="00BA19A7">
      <w:pPr>
        <w:pStyle w:val="Prrafodelista"/>
        <w:numPr>
          <w:ilvl w:val="0"/>
          <w:numId w:val="3"/>
        </w:numPr>
        <w:autoSpaceDE w:val="0"/>
        <w:autoSpaceDN w:val="0"/>
        <w:adjustRightInd w:val="0"/>
        <w:spacing w:after="0" w:line="240" w:lineRule="auto"/>
        <w:jc w:val="left"/>
        <w:rPr>
          <w:rFonts w:cs="Times New Roman"/>
          <w:szCs w:val="24"/>
        </w:rPr>
      </w:pPr>
      <w:r w:rsidRPr="004F1569">
        <w:rPr>
          <w:rFonts w:cs="Times New Roman"/>
          <w:szCs w:val="24"/>
        </w:rPr>
        <w:t>Altura que pueden llegar a alcanzar.</w:t>
      </w:r>
    </w:p>
    <w:p w14:paraId="0A2B2AD7" w14:textId="77777777" w:rsidR="00D22519" w:rsidRPr="004F1569" w:rsidRDefault="00D22519" w:rsidP="00BA19A7">
      <w:pPr>
        <w:pStyle w:val="Prrafodelista"/>
        <w:numPr>
          <w:ilvl w:val="0"/>
          <w:numId w:val="3"/>
        </w:numPr>
        <w:autoSpaceDE w:val="0"/>
        <w:autoSpaceDN w:val="0"/>
        <w:adjustRightInd w:val="0"/>
        <w:spacing w:after="0" w:line="240" w:lineRule="auto"/>
        <w:jc w:val="left"/>
        <w:rPr>
          <w:rFonts w:cs="Times New Roman"/>
          <w:szCs w:val="24"/>
        </w:rPr>
      </w:pPr>
      <w:r>
        <w:rPr>
          <w:rFonts w:cs="Times New Roman"/>
          <w:szCs w:val="24"/>
        </w:rPr>
        <w:t>Distancia o duración en</w:t>
      </w:r>
      <w:r w:rsidRPr="004F1569">
        <w:rPr>
          <w:rFonts w:cs="Times New Roman"/>
          <w:szCs w:val="24"/>
        </w:rPr>
        <w:t xml:space="preserve"> vuelo.</w:t>
      </w:r>
    </w:p>
    <w:p w14:paraId="35173959" w14:textId="77777777" w:rsidR="00D22519" w:rsidRPr="004F1569" w:rsidRDefault="00D22519" w:rsidP="00BA19A7">
      <w:pPr>
        <w:pStyle w:val="Prrafodelista"/>
        <w:numPr>
          <w:ilvl w:val="0"/>
          <w:numId w:val="3"/>
        </w:numPr>
        <w:autoSpaceDE w:val="0"/>
        <w:autoSpaceDN w:val="0"/>
        <w:adjustRightInd w:val="0"/>
        <w:spacing w:after="0" w:line="240" w:lineRule="auto"/>
        <w:jc w:val="left"/>
        <w:rPr>
          <w:rFonts w:cs="Times New Roman"/>
          <w:szCs w:val="24"/>
        </w:rPr>
      </w:pPr>
      <w:r w:rsidRPr="004F1569">
        <w:rPr>
          <w:rFonts w:cs="Times New Roman"/>
          <w:szCs w:val="24"/>
        </w:rPr>
        <w:t>Soporte en operaciones militares.</w:t>
      </w:r>
    </w:p>
    <w:p w14:paraId="56FFCA7F" w14:textId="77777777" w:rsidR="00D22519" w:rsidRPr="00052795" w:rsidRDefault="00D22519" w:rsidP="00D22519">
      <w:pPr>
        <w:autoSpaceDE w:val="0"/>
        <w:autoSpaceDN w:val="0"/>
        <w:adjustRightInd w:val="0"/>
        <w:spacing w:after="0" w:line="240" w:lineRule="auto"/>
        <w:rPr>
          <w:rFonts w:cs="Times New Roman"/>
          <w:iCs/>
          <w:lang w:val="en-US"/>
        </w:rPr>
      </w:pPr>
    </w:p>
    <w:p w14:paraId="2E0848B3" w14:textId="77777777" w:rsidR="00D22519" w:rsidRDefault="00D22519" w:rsidP="00D22519">
      <w:pPr>
        <w:autoSpaceDE w:val="0"/>
        <w:autoSpaceDN w:val="0"/>
        <w:adjustRightInd w:val="0"/>
        <w:spacing w:after="0" w:line="240" w:lineRule="auto"/>
        <w:rPr>
          <w:rFonts w:ascii="Arial" w:hAnsi="Arial" w:cs="Arial"/>
          <w:iCs/>
        </w:rPr>
      </w:pPr>
    </w:p>
    <w:p w14:paraId="0ED9B759" w14:textId="77777777" w:rsidR="00D22519" w:rsidRDefault="00D22519" w:rsidP="00D22519">
      <w:pPr>
        <w:autoSpaceDE w:val="0"/>
        <w:autoSpaceDN w:val="0"/>
        <w:adjustRightInd w:val="0"/>
        <w:spacing w:after="0" w:line="240" w:lineRule="auto"/>
        <w:ind w:left="360"/>
        <w:jc w:val="center"/>
        <w:rPr>
          <w:rFonts w:ascii="Arial" w:hAnsi="Arial" w:cs="Arial"/>
          <w:iCs/>
          <w:lang w:val="en-US"/>
        </w:rPr>
      </w:pPr>
      <w:r>
        <w:rPr>
          <w:rFonts w:ascii="Arial" w:hAnsi="Arial" w:cs="Arial"/>
          <w:noProof/>
          <w:lang w:eastAsia="es-ES"/>
        </w:rPr>
        <w:lastRenderedPageBreak/>
        <w:drawing>
          <wp:inline distT="0" distB="0" distL="0" distR="0" wp14:anchorId="78FE0ED3" wp14:editId="458BAFE9">
            <wp:extent cx="5111318" cy="3733800"/>
            <wp:effectExtent l="0" t="0" r="0" b="0"/>
            <wp:docPr id="43" name="Imagen 43" descr="http://mycoordinates.org/wp-content/uploads/2013/01/Table-1.-ar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mycoordinates.org/wp-content/uploads/2013/01/Table-1.-art-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19628" cy="3739871"/>
                    </a:xfrm>
                    <a:prstGeom prst="rect">
                      <a:avLst/>
                    </a:prstGeom>
                    <a:noFill/>
                    <a:ln>
                      <a:noFill/>
                    </a:ln>
                  </pic:spPr>
                </pic:pic>
              </a:graphicData>
            </a:graphic>
          </wp:inline>
        </w:drawing>
      </w:r>
    </w:p>
    <w:p w14:paraId="515B8D46" w14:textId="77777777" w:rsidR="00D22519" w:rsidRDefault="00D22519" w:rsidP="00D22519">
      <w:pPr>
        <w:autoSpaceDE w:val="0"/>
        <w:autoSpaceDN w:val="0"/>
        <w:adjustRightInd w:val="0"/>
        <w:spacing w:after="0" w:line="240" w:lineRule="auto"/>
        <w:jc w:val="center"/>
        <w:rPr>
          <w:rFonts w:ascii="Arial" w:hAnsi="Arial" w:cs="Arial"/>
          <w:i/>
          <w:iCs/>
        </w:rPr>
      </w:pPr>
    </w:p>
    <w:p w14:paraId="40479C42" w14:textId="43AFAF77" w:rsidR="00D22519" w:rsidRPr="00D22519" w:rsidRDefault="00D22519" w:rsidP="00D22519">
      <w:pPr>
        <w:autoSpaceDE w:val="0"/>
        <w:autoSpaceDN w:val="0"/>
        <w:adjustRightInd w:val="0"/>
        <w:spacing w:after="0" w:line="240" w:lineRule="auto"/>
        <w:rPr>
          <w:rFonts w:cs="Times New Roman"/>
          <w:i/>
          <w:iCs/>
          <w:szCs w:val="24"/>
        </w:rPr>
      </w:pPr>
      <w:r>
        <w:rPr>
          <w:rFonts w:cs="Times New Roman"/>
          <w:i/>
          <w:iCs/>
          <w:szCs w:val="24"/>
        </w:rPr>
        <w:t xml:space="preserve">                                             </w:t>
      </w:r>
      <w:r w:rsidR="00C67272">
        <w:rPr>
          <w:rFonts w:cs="Times New Roman"/>
          <w:i/>
          <w:iCs/>
          <w:szCs w:val="24"/>
        </w:rPr>
        <w:t>Tabla</w:t>
      </w:r>
      <w:r w:rsidR="00FB1D15">
        <w:rPr>
          <w:rFonts w:cs="Times New Roman"/>
          <w:i/>
          <w:iCs/>
          <w:szCs w:val="24"/>
        </w:rPr>
        <w:t xml:space="preserve"> 2</w:t>
      </w:r>
      <w:r w:rsidR="00C67272">
        <w:rPr>
          <w:rFonts w:cs="Times New Roman"/>
          <w:i/>
          <w:iCs/>
          <w:szCs w:val="24"/>
        </w:rPr>
        <w:t>-1</w:t>
      </w:r>
      <w:r w:rsidR="00361C31">
        <w:rPr>
          <w:rFonts w:cs="Times New Roman"/>
          <w:i/>
          <w:iCs/>
          <w:szCs w:val="24"/>
        </w:rPr>
        <w:t xml:space="preserve">. Clasificación </w:t>
      </w:r>
      <w:r w:rsidR="00361C31" w:rsidRPr="004F1569">
        <w:rPr>
          <w:rFonts w:cs="Times New Roman"/>
          <w:szCs w:val="24"/>
        </w:rPr>
        <w:t>JCGUAS</w:t>
      </w:r>
      <w:r w:rsidRPr="00D22519">
        <w:rPr>
          <w:rFonts w:cs="Times New Roman"/>
          <w:i/>
          <w:iCs/>
          <w:szCs w:val="24"/>
        </w:rPr>
        <w:t>.</w:t>
      </w:r>
    </w:p>
    <w:p w14:paraId="1642640D" w14:textId="77777777" w:rsidR="00D22519" w:rsidRDefault="00D22519" w:rsidP="00D22519">
      <w:pPr>
        <w:autoSpaceDE w:val="0"/>
        <w:autoSpaceDN w:val="0"/>
        <w:adjustRightInd w:val="0"/>
        <w:spacing w:after="0" w:line="240" w:lineRule="auto"/>
        <w:ind w:left="360"/>
        <w:rPr>
          <w:rFonts w:ascii="Arial" w:hAnsi="Arial" w:cs="Arial"/>
          <w:iCs/>
        </w:rPr>
      </w:pPr>
    </w:p>
    <w:p w14:paraId="0C04F28F" w14:textId="77777777" w:rsidR="00D22519" w:rsidRPr="00DB197B" w:rsidRDefault="00D22519" w:rsidP="00D22519">
      <w:pPr>
        <w:autoSpaceDE w:val="0"/>
        <w:autoSpaceDN w:val="0"/>
        <w:adjustRightInd w:val="0"/>
        <w:spacing w:after="0" w:line="240" w:lineRule="auto"/>
        <w:ind w:left="360"/>
        <w:rPr>
          <w:rFonts w:cs="Times New Roman"/>
          <w:iCs/>
          <w:szCs w:val="24"/>
          <w:u w:val="single"/>
        </w:rPr>
      </w:pPr>
    </w:p>
    <w:p w14:paraId="34DA1564" w14:textId="77777777" w:rsidR="00D22519" w:rsidRPr="004F6930" w:rsidRDefault="00D22519" w:rsidP="00D22519">
      <w:pPr>
        <w:rPr>
          <w:rFonts w:cs="Times New Roman"/>
          <w:szCs w:val="24"/>
        </w:rPr>
      </w:pPr>
      <w:r w:rsidRPr="004F6930">
        <w:rPr>
          <w:rFonts w:cs="Times New Roman"/>
          <w:szCs w:val="24"/>
        </w:rPr>
        <w:t>Dentro de esta configuración en los últimos años ha cobrado especial importancia los Micro-UAV</w:t>
      </w:r>
      <w:r>
        <w:rPr>
          <w:rFonts w:cs="Times New Roman"/>
          <w:szCs w:val="24"/>
        </w:rPr>
        <w:t xml:space="preserve"> llegando a aparecer diseños parecidos a los de un insecto aéreo</w:t>
      </w:r>
      <w:r w:rsidRPr="004F6930">
        <w:rPr>
          <w:rFonts w:cs="Times New Roman"/>
          <w:szCs w:val="24"/>
        </w:rPr>
        <w:t>,</w:t>
      </w:r>
      <w:r>
        <w:rPr>
          <w:rFonts w:cs="Times New Roman"/>
          <w:szCs w:val="24"/>
        </w:rPr>
        <w:t xml:space="preserve"> son</w:t>
      </w:r>
      <w:r w:rsidRPr="004F6930">
        <w:rPr>
          <w:rFonts w:cs="Times New Roman"/>
          <w:szCs w:val="24"/>
        </w:rPr>
        <w:t xml:space="preserve"> utilizados principalmente en espacios reducidos e incluso en zonas interiores mediante la incorporación de sistemas autónomos de vuelo capaces de sustituir la navegación por GPS mediante algoritmos de localización a través del entorno percibido y la información recibida de los sensores del UAV. </w:t>
      </w:r>
    </w:p>
    <w:p w14:paraId="2D737512" w14:textId="77777777" w:rsidR="00D22519" w:rsidRPr="004F6930" w:rsidRDefault="00D22519" w:rsidP="00D22519">
      <w:pPr>
        <w:rPr>
          <w:rFonts w:cs="Times New Roman"/>
          <w:szCs w:val="24"/>
        </w:rPr>
      </w:pPr>
    </w:p>
    <w:p w14:paraId="1C62CC86" w14:textId="09CE52A8" w:rsidR="00D22519" w:rsidRDefault="00C67272" w:rsidP="00D22519">
      <w:pPr>
        <w:rPr>
          <w:noProof/>
          <w:lang w:eastAsia="es-ES"/>
        </w:rPr>
      </w:pPr>
      <w:r>
        <w:rPr>
          <w:rFonts w:cs="Times New Roman"/>
          <w:szCs w:val="24"/>
        </w:rPr>
        <w:t xml:space="preserve">En la tabla </w:t>
      </w:r>
      <w:r w:rsidR="00FB1D15">
        <w:rPr>
          <w:rFonts w:cs="Times New Roman"/>
          <w:szCs w:val="24"/>
        </w:rPr>
        <w:t>2</w:t>
      </w:r>
      <w:r>
        <w:rPr>
          <w:rFonts w:cs="Times New Roman"/>
          <w:szCs w:val="24"/>
        </w:rPr>
        <w:t>-2</w:t>
      </w:r>
      <w:r w:rsidR="00D22519" w:rsidRPr="004F6930">
        <w:rPr>
          <w:rFonts w:cs="Times New Roman"/>
          <w:szCs w:val="24"/>
        </w:rPr>
        <w:t xml:space="preserve"> se muestra una descripción de las configuraciones más comunes de Micro-</w:t>
      </w:r>
      <w:proofErr w:type="spellStart"/>
      <w:r w:rsidR="00D22519" w:rsidRPr="004F6930">
        <w:rPr>
          <w:rFonts w:cs="Times New Roman"/>
          <w:szCs w:val="24"/>
        </w:rPr>
        <w:t>UAVs</w:t>
      </w:r>
      <w:proofErr w:type="spellEnd"/>
      <w:r w:rsidR="00D22519" w:rsidRPr="004F6930">
        <w:rPr>
          <w:rFonts w:cs="Times New Roman"/>
          <w:szCs w:val="24"/>
        </w:rPr>
        <w:t>. Como se puede observar cada configuración tiene sus ventajas y desventajas. Dependiendo de la misión una configuración se puede adaptar mejor que otras. Por ejemplo, los dirigibles tienen una gran efi</w:t>
      </w:r>
      <w:r w:rsidR="00D22519">
        <w:rPr>
          <w:rFonts w:cs="Times New Roman"/>
          <w:szCs w:val="24"/>
        </w:rPr>
        <w:t xml:space="preserve">ciencia energética, </w:t>
      </w:r>
      <w:r w:rsidR="00D22519" w:rsidRPr="004F6930">
        <w:rPr>
          <w:rFonts w:cs="Times New Roman"/>
          <w:szCs w:val="24"/>
        </w:rPr>
        <w:t>resultan</w:t>
      </w:r>
      <w:r w:rsidR="00D22519">
        <w:rPr>
          <w:rFonts w:cs="Times New Roman"/>
          <w:szCs w:val="24"/>
        </w:rPr>
        <w:t>do</w:t>
      </w:r>
      <w:r w:rsidR="00D22519" w:rsidRPr="004F6930">
        <w:rPr>
          <w:rFonts w:cs="Times New Roman"/>
          <w:szCs w:val="24"/>
        </w:rPr>
        <w:t xml:space="preserve"> claves para vuelos de larga duración donde no se requieran velocidades de vuelo altas, como por ejemplo en las tareas de vigilancia.</w:t>
      </w:r>
      <w:r w:rsidR="00D22519">
        <w:rPr>
          <w:rFonts w:cs="Times New Roman"/>
          <w:szCs w:val="24"/>
        </w:rPr>
        <w:t xml:space="preserve"> Sin embargo, en este tipo de vehículos se aumenta</w:t>
      </w:r>
      <w:r w:rsidR="00D22519" w:rsidRPr="004F6930">
        <w:rPr>
          <w:rFonts w:cs="Times New Roman"/>
          <w:szCs w:val="24"/>
        </w:rPr>
        <w:t xml:space="preserve"> considerablemente la ca</w:t>
      </w:r>
      <w:r w:rsidR="00D22519">
        <w:rPr>
          <w:rFonts w:cs="Times New Roman"/>
          <w:szCs w:val="24"/>
        </w:rPr>
        <w:t>rga del sistema y</w:t>
      </w:r>
      <w:r w:rsidR="00D22519" w:rsidRPr="004F6930">
        <w:rPr>
          <w:rFonts w:cs="Times New Roman"/>
          <w:szCs w:val="24"/>
        </w:rPr>
        <w:t xml:space="preserve"> </w:t>
      </w:r>
      <w:r w:rsidR="00D22519">
        <w:rPr>
          <w:rFonts w:cs="Times New Roman"/>
          <w:szCs w:val="24"/>
        </w:rPr>
        <w:t>no resultan tan adecuados para transporte o c</w:t>
      </w:r>
      <w:r w:rsidR="00110692">
        <w:rPr>
          <w:rFonts w:cs="Times New Roman"/>
          <w:szCs w:val="24"/>
        </w:rPr>
        <w:t>omo vehículos aéreos de combate</w:t>
      </w:r>
      <w:r w:rsidR="00FB1D15">
        <w:rPr>
          <w:rFonts w:cs="Times New Roman"/>
          <w:szCs w:val="24"/>
        </w:rPr>
        <w:t xml:space="preserve"> [2]</w:t>
      </w:r>
      <w:r w:rsidR="00D22519">
        <w:rPr>
          <w:rFonts w:cs="Times New Roman"/>
          <w:szCs w:val="24"/>
        </w:rPr>
        <w:t>.</w:t>
      </w:r>
      <w:r w:rsidR="00D22519" w:rsidRPr="00D22519">
        <w:rPr>
          <w:noProof/>
          <w:lang w:eastAsia="es-ES"/>
        </w:rPr>
        <w:t xml:space="preserve"> </w:t>
      </w:r>
    </w:p>
    <w:p w14:paraId="79D35778" w14:textId="22C02B25" w:rsidR="00D22519" w:rsidRPr="00D22519" w:rsidRDefault="00D22519" w:rsidP="00110692">
      <w:pPr>
        <w:jc w:val="center"/>
        <w:rPr>
          <w:rFonts w:cs="Times New Roman"/>
          <w:szCs w:val="24"/>
        </w:rPr>
      </w:pPr>
      <w:r>
        <w:rPr>
          <w:noProof/>
          <w:lang w:eastAsia="es-ES"/>
        </w:rPr>
        <w:lastRenderedPageBreak/>
        <w:drawing>
          <wp:inline distT="0" distB="0" distL="0" distR="0" wp14:anchorId="4F91D58F" wp14:editId="647CCC8D">
            <wp:extent cx="4136571" cy="535856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9209" cy="5374938"/>
                    </a:xfrm>
                    <a:prstGeom prst="rect">
                      <a:avLst/>
                    </a:prstGeom>
                    <a:noFill/>
                    <a:ln>
                      <a:noFill/>
                    </a:ln>
                  </pic:spPr>
                </pic:pic>
              </a:graphicData>
            </a:graphic>
          </wp:inline>
        </w:drawing>
      </w:r>
    </w:p>
    <w:p w14:paraId="3BCF8A6F" w14:textId="467A5854" w:rsidR="00D22519" w:rsidRPr="00874EF0" w:rsidRDefault="00D22519" w:rsidP="00D22519">
      <w:r w:rsidRPr="00874EF0">
        <w:t xml:space="preserve">                                        </w:t>
      </w:r>
      <w:r w:rsidR="00FB1D15">
        <w:rPr>
          <w:rFonts w:cs="Times New Roman"/>
          <w:i/>
          <w:iCs/>
          <w:szCs w:val="24"/>
        </w:rPr>
        <w:t>Tabla 2</w:t>
      </w:r>
      <w:r w:rsidR="00C67272">
        <w:rPr>
          <w:rFonts w:cs="Times New Roman"/>
          <w:i/>
          <w:iCs/>
          <w:szCs w:val="24"/>
        </w:rPr>
        <w:t>-2</w:t>
      </w:r>
      <w:r w:rsidR="002F31BC">
        <w:rPr>
          <w:rFonts w:cs="Times New Roman"/>
          <w:i/>
          <w:iCs/>
          <w:szCs w:val="24"/>
        </w:rPr>
        <w:t>. Clasificación Micro-</w:t>
      </w:r>
      <w:proofErr w:type="spellStart"/>
      <w:r w:rsidR="002F31BC">
        <w:rPr>
          <w:rFonts w:cs="Times New Roman"/>
          <w:i/>
          <w:iCs/>
          <w:szCs w:val="24"/>
        </w:rPr>
        <w:t>UAVs</w:t>
      </w:r>
      <w:proofErr w:type="spellEnd"/>
    </w:p>
    <w:p w14:paraId="241F2F37" w14:textId="77777777" w:rsidR="00C67272" w:rsidRDefault="00C67272" w:rsidP="00D22519"/>
    <w:p w14:paraId="022E3FB9" w14:textId="77777777" w:rsidR="00654708" w:rsidRDefault="00654708" w:rsidP="00D22519"/>
    <w:p w14:paraId="65E2D1E1" w14:textId="3A97C982" w:rsidR="000A6546" w:rsidRPr="0040330D" w:rsidRDefault="005E006A" w:rsidP="0040330D">
      <w:pPr>
        <w:pStyle w:val="Ttulo3"/>
      </w:pPr>
      <w:bookmarkStart w:id="9" w:name="_Toc421220121"/>
      <w:r w:rsidRPr="0040330D">
        <w:t>Misiones</w:t>
      </w:r>
      <w:bookmarkEnd w:id="9"/>
    </w:p>
    <w:p w14:paraId="333B3531" w14:textId="77777777" w:rsidR="0093364C" w:rsidRPr="00874EF0" w:rsidRDefault="0093364C" w:rsidP="0093364C"/>
    <w:p w14:paraId="499A8CD0" w14:textId="77777777" w:rsidR="000A6546" w:rsidRPr="00BC45F1" w:rsidRDefault="000A6546" w:rsidP="000A6546">
      <w:pPr>
        <w:autoSpaceDE w:val="0"/>
        <w:autoSpaceDN w:val="0"/>
        <w:adjustRightInd w:val="0"/>
        <w:spacing w:after="0" w:line="240" w:lineRule="auto"/>
        <w:rPr>
          <w:rFonts w:cs="Times New Roman"/>
          <w:iCs/>
          <w:szCs w:val="24"/>
        </w:rPr>
      </w:pPr>
      <w:r w:rsidRPr="00BC45F1">
        <w:rPr>
          <w:rFonts w:cs="Times New Roman"/>
          <w:iCs/>
          <w:szCs w:val="24"/>
        </w:rPr>
        <w:t>En los últimos años el desarrollo de UAS se ha expandido significativamente, encontrando una gran variedad de tipos de UAV con un diseño específico dependiendo de la misión a realizar.</w:t>
      </w:r>
    </w:p>
    <w:p w14:paraId="4918ECDE" w14:textId="77777777" w:rsidR="000A6546" w:rsidRDefault="000A6546" w:rsidP="000A6546">
      <w:pPr>
        <w:autoSpaceDE w:val="0"/>
        <w:autoSpaceDN w:val="0"/>
        <w:adjustRightInd w:val="0"/>
        <w:spacing w:after="0" w:line="240" w:lineRule="auto"/>
        <w:rPr>
          <w:rFonts w:ascii="Arial" w:hAnsi="Arial" w:cs="Arial"/>
          <w:iCs/>
        </w:rPr>
      </w:pPr>
    </w:p>
    <w:p w14:paraId="5C43CA4D" w14:textId="7D004148" w:rsidR="000A6546" w:rsidRPr="00BC45F1" w:rsidRDefault="000A6546" w:rsidP="000A6546">
      <w:pPr>
        <w:autoSpaceDE w:val="0"/>
        <w:autoSpaceDN w:val="0"/>
        <w:adjustRightInd w:val="0"/>
        <w:spacing w:after="0" w:line="240" w:lineRule="auto"/>
        <w:rPr>
          <w:rFonts w:cs="Times New Roman"/>
          <w:iCs/>
          <w:szCs w:val="24"/>
        </w:rPr>
      </w:pPr>
      <w:r w:rsidRPr="00BC45F1">
        <w:rPr>
          <w:rFonts w:cs="Times New Roman"/>
          <w:iCs/>
          <w:szCs w:val="24"/>
        </w:rPr>
        <w:lastRenderedPageBreak/>
        <w:t xml:space="preserve">Históricamente los UAV han sido diseñados para realizar lo que se considera como </w:t>
      </w:r>
      <w:r w:rsidR="0061257A">
        <w:rPr>
          <w:rFonts w:cs="Times New Roman"/>
          <w:i/>
          <w:iCs/>
          <w:szCs w:val="24"/>
        </w:rPr>
        <w:t xml:space="preserve">3D </w:t>
      </w:r>
      <w:proofErr w:type="spellStart"/>
      <w:r w:rsidR="0061257A">
        <w:rPr>
          <w:rFonts w:cs="Times New Roman"/>
          <w:i/>
          <w:iCs/>
          <w:szCs w:val="24"/>
        </w:rPr>
        <w:t>mission</w:t>
      </w:r>
      <w:proofErr w:type="spellEnd"/>
      <w:r w:rsidR="0061257A">
        <w:rPr>
          <w:rFonts w:cs="Times New Roman"/>
          <w:i/>
          <w:iCs/>
          <w:szCs w:val="24"/>
        </w:rPr>
        <w:t xml:space="preserve"> (</w:t>
      </w:r>
      <w:proofErr w:type="spellStart"/>
      <w:r w:rsidR="0061257A">
        <w:rPr>
          <w:rFonts w:cs="Times New Roman"/>
          <w:i/>
          <w:iCs/>
          <w:szCs w:val="24"/>
        </w:rPr>
        <w:t>Dull</w:t>
      </w:r>
      <w:proofErr w:type="spellEnd"/>
      <w:r w:rsidR="0061257A">
        <w:rPr>
          <w:rFonts w:cs="Times New Roman"/>
          <w:i/>
          <w:iCs/>
          <w:szCs w:val="24"/>
        </w:rPr>
        <w:t xml:space="preserve">, </w:t>
      </w:r>
      <w:proofErr w:type="spellStart"/>
      <w:r w:rsidR="0061257A">
        <w:rPr>
          <w:rFonts w:cs="Times New Roman"/>
          <w:i/>
          <w:iCs/>
          <w:szCs w:val="24"/>
        </w:rPr>
        <w:t>Di</w:t>
      </w:r>
      <w:r w:rsidRPr="00BC45F1">
        <w:rPr>
          <w:rFonts w:cs="Times New Roman"/>
          <w:i/>
          <w:iCs/>
          <w:szCs w:val="24"/>
        </w:rPr>
        <w:t>rty</w:t>
      </w:r>
      <w:proofErr w:type="spellEnd"/>
      <w:r w:rsidRPr="00BC45F1">
        <w:rPr>
          <w:rFonts w:cs="Times New Roman"/>
          <w:i/>
          <w:iCs/>
          <w:szCs w:val="24"/>
        </w:rPr>
        <w:t xml:space="preserve"> and </w:t>
      </w:r>
      <w:proofErr w:type="spellStart"/>
      <w:r w:rsidRPr="00BC45F1">
        <w:rPr>
          <w:rFonts w:cs="Times New Roman"/>
          <w:i/>
          <w:iCs/>
          <w:szCs w:val="24"/>
        </w:rPr>
        <w:t>Dangerous</w:t>
      </w:r>
      <w:proofErr w:type="spellEnd"/>
      <w:r w:rsidRPr="00BC45F1">
        <w:rPr>
          <w:rFonts w:cs="Times New Roman"/>
          <w:i/>
          <w:iCs/>
          <w:szCs w:val="24"/>
        </w:rPr>
        <w:t xml:space="preserve">), </w:t>
      </w:r>
      <w:r w:rsidRPr="00BC45F1">
        <w:rPr>
          <w:rFonts w:cs="Times New Roman"/>
          <w:iCs/>
          <w:szCs w:val="24"/>
        </w:rPr>
        <w:t xml:space="preserve">minimizando el </w:t>
      </w:r>
      <w:proofErr w:type="spellStart"/>
      <w:r w:rsidRPr="00003B7B">
        <w:rPr>
          <w:rFonts w:cs="Times New Roman"/>
          <w:i/>
          <w:iCs/>
          <w:szCs w:val="24"/>
        </w:rPr>
        <w:t>payload</w:t>
      </w:r>
      <w:proofErr w:type="spellEnd"/>
      <w:r w:rsidRPr="00003B7B">
        <w:rPr>
          <w:rFonts w:cs="Times New Roman"/>
          <w:i/>
          <w:iCs/>
          <w:szCs w:val="24"/>
        </w:rPr>
        <w:t xml:space="preserve"> </w:t>
      </w:r>
      <w:r w:rsidRPr="00BC45F1">
        <w:rPr>
          <w:rFonts w:cs="Times New Roman"/>
          <w:iCs/>
          <w:szCs w:val="24"/>
        </w:rPr>
        <w:t xml:space="preserve">de acuerdo a la misión a desarrollar y sus necesidades específicas. </w:t>
      </w:r>
    </w:p>
    <w:p w14:paraId="2FB4DB05" w14:textId="77777777" w:rsidR="000A6546" w:rsidRPr="00BC45F1" w:rsidRDefault="000A6546" w:rsidP="000A6546">
      <w:pPr>
        <w:autoSpaceDE w:val="0"/>
        <w:autoSpaceDN w:val="0"/>
        <w:adjustRightInd w:val="0"/>
        <w:spacing w:after="0" w:line="240" w:lineRule="auto"/>
        <w:rPr>
          <w:rFonts w:cs="Times New Roman"/>
          <w:iCs/>
          <w:szCs w:val="24"/>
        </w:rPr>
      </w:pPr>
    </w:p>
    <w:p w14:paraId="484309A3" w14:textId="77777777" w:rsidR="000A6546" w:rsidRDefault="000A6546" w:rsidP="000A6546">
      <w:pPr>
        <w:autoSpaceDE w:val="0"/>
        <w:autoSpaceDN w:val="0"/>
        <w:adjustRightInd w:val="0"/>
        <w:spacing w:after="0" w:line="240" w:lineRule="auto"/>
        <w:rPr>
          <w:rFonts w:cs="Times New Roman"/>
          <w:iCs/>
          <w:szCs w:val="24"/>
        </w:rPr>
      </w:pPr>
      <w:r w:rsidRPr="00BC45F1">
        <w:rPr>
          <w:rFonts w:cs="Times New Roman"/>
          <w:iCs/>
          <w:szCs w:val="24"/>
        </w:rPr>
        <w:t xml:space="preserve">Un ejemplo de </w:t>
      </w:r>
      <w:proofErr w:type="spellStart"/>
      <w:r w:rsidRPr="00BC45F1">
        <w:rPr>
          <w:rFonts w:cs="Times New Roman"/>
          <w:i/>
          <w:iCs/>
          <w:szCs w:val="24"/>
        </w:rPr>
        <w:t>Dull</w:t>
      </w:r>
      <w:proofErr w:type="spellEnd"/>
      <w:r w:rsidRPr="00BC45F1">
        <w:rPr>
          <w:rFonts w:cs="Times New Roman"/>
          <w:i/>
          <w:iCs/>
          <w:szCs w:val="24"/>
        </w:rPr>
        <w:t xml:space="preserve"> </w:t>
      </w:r>
      <w:proofErr w:type="spellStart"/>
      <w:r w:rsidRPr="00BC45F1">
        <w:rPr>
          <w:rFonts w:cs="Times New Roman"/>
          <w:i/>
          <w:iCs/>
          <w:szCs w:val="24"/>
        </w:rPr>
        <w:t>mission</w:t>
      </w:r>
      <w:proofErr w:type="spellEnd"/>
      <w:r w:rsidRPr="00BC45F1">
        <w:rPr>
          <w:rFonts w:cs="Times New Roman"/>
          <w:i/>
          <w:iCs/>
          <w:szCs w:val="24"/>
        </w:rPr>
        <w:t xml:space="preserve"> </w:t>
      </w:r>
      <w:r w:rsidRPr="00BC45F1">
        <w:rPr>
          <w:rFonts w:cs="Times New Roman"/>
          <w:iCs/>
          <w:szCs w:val="24"/>
        </w:rPr>
        <w:t>podrían ser las</w:t>
      </w:r>
      <w:r>
        <w:rPr>
          <w:rFonts w:cs="Times New Roman"/>
          <w:iCs/>
          <w:szCs w:val="24"/>
        </w:rPr>
        <w:t xml:space="preserve"> misiones que requiere</w:t>
      </w:r>
      <w:r w:rsidRPr="00BC45F1">
        <w:rPr>
          <w:rFonts w:cs="Times New Roman"/>
          <w:iCs/>
          <w:szCs w:val="24"/>
        </w:rPr>
        <w:t>n un vuelo de larga duración y tareas repetitivas como las de supervivencia o vigilancia. En estos casos,</w:t>
      </w:r>
      <w:r>
        <w:rPr>
          <w:rFonts w:cs="Times New Roman"/>
          <w:iCs/>
          <w:szCs w:val="24"/>
        </w:rPr>
        <w:t xml:space="preserve"> las limitaciones físico-psicoló</w:t>
      </w:r>
      <w:r w:rsidRPr="00BC45F1">
        <w:rPr>
          <w:rFonts w:cs="Times New Roman"/>
          <w:iCs/>
          <w:szCs w:val="24"/>
        </w:rPr>
        <w:t xml:space="preserve">gicas de un humano podrían afectar a los objetivos de la misión. </w:t>
      </w:r>
      <w:r w:rsidRPr="00003B7B">
        <w:rPr>
          <w:rFonts w:cs="Times New Roman"/>
          <w:iCs/>
          <w:szCs w:val="24"/>
        </w:rPr>
        <w:t>Los UAS, en cambio, no presentan este tipo de problemas, ya que la persistencia en la mis</w:t>
      </w:r>
      <w:r>
        <w:rPr>
          <w:rFonts w:cs="Times New Roman"/>
          <w:iCs/>
          <w:szCs w:val="24"/>
        </w:rPr>
        <w:t>ión sólo se ve afectada por el tiempo de vuelo del mismo, mientras que el operador se limita a supervisar el correcto funcionamiento del vehículo.</w:t>
      </w:r>
    </w:p>
    <w:p w14:paraId="4ED57C3E" w14:textId="77777777" w:rsidR="000A6546" w:rsidRDefault="000A6546" w:rsidP="000A6546">
      <w:pPr>
        <w:autoSpaceDE w:val="0"/>
        <w:autoSpaceDN w:val="0"/>
        <w:adjustRightInd w:val="0"/>
        <w:spacing w:after="0" w:line="240" w:lineRule="auto"/>
        <w:rPr>
          <w:rFonts w:cs="Times New Roman"/>
          <w:iCs/>
          <w:szCs w:val="24"/>
        </w:rPr>
      </w:pPr>
    </w:p>
    <w:p w14:paraId="6F0C420B" w14:textId="1E62E68C" w:rsidR="000A6546" w:rsidRDefault="000A6546" w:rsidP="000A6546">
      <w:pPr>
        <w:autoSpaceDE w:val="0"/>
        <w:autoSpaceDN w:val="0"/>
        <w:adjustRightInd w:val="0"/>
        <w:spacing w:after="0" w:line="240" w:lineRule="auto"/>
        <w:rPr>
          <w:rFonts w:cs="Times New Roman"/>
          <w:iCs/>
          <w:szCs w:val="24"/>
        </w:rPr>
      </w:pPr>
      <w:r>
        <w:rPr>
          <w:rFonts w:cs="Times New Roman"/>
          <w:iCs/>
          <w:szCs w:val="24"/>
        </w:rPr>
        <w:t xml:space="preserve">Las misiones consideradas como </w:t>
      </w:r>
      <w:proofErr w:type="spellStart"/>
      <w:r w:rsidRPr="00003B7B">
        <w:rPr>
          <w:rFonts w:cs="Times New Roman"/>
          <w:i/>
          <w:iCs/>
          <w:szCs w:val="24"/>
        </w:rPr>
        <w:t>Dirty</w:t>
      </w:r>
      <w:proofErr w:type="spellEnd"/>
      <w:r>
        <w:rPr>
          <w:rFonts w:cs="Times New Roman"/>
          <w:i/>
          <w:iCs/>
          <w:szCs w:val="24"/>
        </w:rPr>
        <w:t xml:space="preserve"> </w:t>
      </w:r>
      <w:r>
        <w:rPr>
          <w:rFonts w:cs="Times New Roman"/>
          <w:iCs/>
          <w:szCs w:val="24"/>
        </w:rPr>
        <w:t xml:space="preserve">se caracterizan por la operación en entornos peligrosos para la salud humana, como podrían ser entornos con alto nivel de radiación, contaminación o compuestos químicos. Un ejemplo de estas misiones se puede encontrar en las recientes actividades monitorizadas por el </w:t>
      </w:r>
      <w:r w:rsidRPr="00B604EC">
        <w:rPr>
          <w:rFonts w:cs="Times New Roman"/>
          <w:i/>
          <w:iCs/>
          <w:szCs w:val="24"/>
        </w:rPr>
        <w:t xml:space="preserve">Global </w:t>
      </w:r>
      <w:proofErr w:type="spellStart"/>
      <w:r w:rsidRPr="00B604EC">
        <w:rPr>
          <w:rFonts w:cs="Times New Roman"/>
          <w:i/>
          <w:iCs/>
          <w:szCs w:val="24"/>
        </w:rPr>
        <w:t>Hawk</w:t>
      </w:r>
      <w:proofErr w:type="spellEnd"/>
      <w:r w:rsidRPr="00B604EC">
        <w:rPr>
          <w:rFonts w:cs="Times New Roman"/>
          <w:i/>
          <w:iCs/>
          <w:szCs w:val="24"/>
        </w:rPr>
        <w:t xml:space="preserve"> </w:t>
      </w:r>
      <w:r>
        <w:rPr>
          <w:rFonts w:cs="Times New Roman"/>
          <w:iCs/>
          <w:szCs w:val="24"/>
        </w:rPr>
        <w:t>sobre el reacto</w:t>
      </w:r>
      <w:r w:rsidR="0093364C">
        <w:rPr>
          <w:rFonts w:cs="Times New Roman"/>
          <w:iCs/>
          <w:szCs w:val="24"/>
        </w:rPr>
        <w:t>r</w:t>
      </w:r>
      <w:r w:rsidR="00FB1D15">
        <w:rPr>
          <w:rFonts w:cs="Times New Roman"/>
          <w:iCs/>
          <w:szCs w:val="24"/>
        </w:rPr>
        <w:t xml:space="preserve"> de Fukushima en 2011.</w:t>
      </w:r>
    </w:p>
    <w:p w14:paraId="444E92F0" w14:textId="77777777" w:rsidR="000A6546" w:rsidRDefault="000A6546" w:rsidP="000A6546">
      <w:pPr>
        <w:autoSpaceDE w:val="0"/>
        <w:autoSpaceDN w:val="0"/>
        <w:adjustRightInd w:val="0"/>
        <w:spacing w:after="0" w:line="240" w:lineRule="auto"/>
        <w:rPr>
          <w:rFonts w:cs="Times New Roman"/>
          <w:iCs/>
          <w:szCs w:val="24"/>
        </w:rPr>
      </w:pPr>
    </w:p>
    <w:p w14:paraId="1567CD3E" w14:textId="77777777" w:rsidR="000A6546" w:rsidRDefault="000A6546" w:rsidP="000A6546">
      <w:pPr>
        <w:autoSpaceDE w:val="0"/>
        <w:autoSpaceDN w:val="0"/>
        <w:adjustRightInd w:val="0"/>
        <w:spacing w:after="0" w:line="240" w:lineRule="auto"/>
        <w:rPr>
          <w:rFonts w:cs="Times New Roman"/>
          <w:iCs/>
          <w:szCs w:val="24"/>
        </w:rPr>
      </w:pPr>
      <w:r>
        <w:rPr>
          <w:rFonts w:cs="Times New Roman"/>
          <w:iCs/>
          <w:szCs w:val="24"/>
        </w:rPr>
        <w:t xml:space="preserve">Finalmente, las misiones consideradas como peligrosas se definen más en un contexto militar. En particular el propósito de estas es substituir los típicos bombarderos con vehículos aéreos tripulados o el reconocimiento de objetivos aéreo. </w:t>
      </w:r>
    </w:p>
    <w:p w14:paraId="4A398503" w14:textId="77777777" w:rsidR="000A6546" w:rsidRPr="00D178E6" w:rsidRDefault="000A6546" w:rsidP="000A6546">
      <w:pPr>
        <w:autoSpaceDE w:val="0"/>
        <w:autoSpaceDN w:val="0"/>
        <w:adjustRightInd w:val="0"/>
        <w:spacing w:after="0" w:line="240" w:lineRule="auto"/>
        <w:rPr>
          <w:rFonts w:cs="Times New Roman"/>
          <w:szCs w:val="24"/>
        </w:rPr>
      </w:pPr>
    </w:p>
    <w:p w14:paraId="1BB0947E" w14:textId="279979C1" w:rsidR="000A6546" w:rsidRDefault="000A6546" w:rsidP="000A6546">
      <w:pPr>
        <w:autoSpaceDE w:val="0"/>
        <w:autoSpaceDN w:val="0"/>
        <w:adjustRightInd w:val="0"/>
        <w:spacing w:after="0" w:line="240" w:lineRule="auto"/>
        <w:rPr>
          <w:rFonts w:cs="Times New Roman"/>
          <w:szCs w:val="24"/>
        </w:rPr>
      </w:pPr>
      <w:r w:rsidRPr="00003B7B">
        <w:rPr>
          <w:rFonts w:cs="Times New Roman"/>
          <w:szCs w:val="24"/>
        </w:rPr>
        <w:t xml:space="preserve">Dentro de este contexto, se puede </w:t>
      </w:r>
      <w:r>
        <w:rPr>
          <w:rFonts w:cs="Times New Roman"/>
          <w:szCs w:val="24"/>
        </w:rPr>
        <w:t>encontrar</w:t>
      </w:r>
      <w:r w:rsidRPr="00003B7B">
        <w:rPr>
          <w:rFonts w:cs="Times New Roman"/>
          <w:szCs w:val="24"/>
        </w:rPr>
        <w:t xml:space="preserve"> la siguiente clasificaci</w:t>
      </w:r>
      <w:r>
        <w:rPr>
          <w:rFonts w:cs="Times New Roman"/>
          <w:szCs w:val="24"/>
        </w:rPr>
        <w:t>ón de misiones dentro de un ámbito militar</w:t>
      </w:r>
      <w:r w:rsidR="00FB1D15">
        <w:rPr>
          <w:rFonts w:cs="Times New Roman"/>
          <w:szCs w:val="24"/>
        </w:rPr>
        <w:t xml:space="preserve"> [1] [6]</w:t>
      </w:r>
      <w:r>
        <w:rPr>
          <w:rFonts w:cs="Times New Roman"/>
          <w:szCs w:val="24"/>
        </w:rPr>
        <w:t>:</w:t>
      </w:r>
    </w:p>
    <w:p w14:paraId="603D556D" w14:textId="77777777" w:rsidR="000A6546" w:rsidRDefault="000A6546" w:rsidP="000A6546">
      <w:pPr>
        <w:autoSpaceDE w:val="0"/>
        <w:autoSpaceDN w:val="0"/>
        <w:adjustRightInd w:val="0"/>
        <w:spacing w:after="0" w:line="240" w:lineRule="auto"/>
        <w:rPr>
          <w:rFonts w:cs="Times New Roman"/>
          <w:szCs w:val="24"/>
        </w:rPr>
      </w:pPr>
    </w:p>
    <w:p w14:paraId="2C032485" w14:textId="77777777" w:rsidR="000A6546" w:rsidRPr="004C088C" w:rsidRDefault="000A6546" w:rsidP="00BA19A7">
      <w:pPr>
        <w:pStyle w:val="Prrafodelista"/>
        <w:numPr>
          <w:ilvl w:val="0"/>
          <w:numId w:val="10"/>
        </w:numPr>
        <w:autoSpaceDE w:val="0"/>
        <w:autoSpaceDN w:val="0"/>
        <w:adjustRightInd w:val="0"/>
        <w:spacing w:after="0" w:line="240" w:lineRule="auto"/>
        <w:jc w:val="left"/>
        <w:rPr>
          <w:rFonts w:cs="Times New Roman"/>
          <w:szCs w:val="24"/>
        </w:rPr>
      </w:pPr>
      <w:r w:rsidRPr="004C088C">
        <w:rPr>
          <w:rFonts w:cs="Times New Roman"/>
          <w:szCs w:val="24"/>
        </w:rPr>
        <w:t>Recolección inteligente de información:</w:t>
      </w:r>
    </w:p>
    <w:p w14:paraId="0F9CC7B4" w14:textId="77777777" w:rsidR="000A6546" w:rsidRPr="004C088C" w:rsidRDefault="000A6546" w:rsidP="00BA19A7">
      <w:pPr>
        <w:pStyle w:val="Prrafodelista"/>
        <w:numPr>
          <w:ilvl w:val="1"/>
          <w:numId w:val="11"/>
        </w:numPr>
        <w:autoSpaceDE w:val="0"/>
        <w:autoSpaceDN w:val="0"/>
        <w:adjustRightInd w:val="0"/>
        <w:spacing w:after="0" w:line="240" w:lineRule="auto"/>
        <w:jc w:val="left"/>
        <w:rPr>
          <w:rFonts w:cs="Times New Roman"/>
          <w:szCs w:val="24"/>
        </w:rPr>
      </w:pPr>
      <w:r w:rsidRPr="004C088C">
        <w:rPr>
          <w:rFonts w:cs="Times New Roman"/>
          <w:szCs w:val="24"/>
        </w:rPr>
        <w:t>Recolección inteligente de imágenes (IMINT).</w:t>
      </w:r>
    </w:p>
    <w:p w14:paraId="0CA5FF83" w14:textId="77777777" w:rsidR="000A6546" w:rsidRPr="004C088C" w:rsidRDefault="000A6546" w:rsidP="00BA19A7">
      <w:pPr>
        <w:pStyle w:val="Prrafodelista"/>
        <w:numPr>
          <w:ilvl w:val="1"/>
          <w:numId w:val="11"/>
        </w:numPr>
        <w:autoSpaceDE w:val="0"/>
        <w:autoSpaceDN w:val="0"/>
        <w:adjustRightInd w:val="0"/>
        <w:spacing w:after="0" w:line="240" w:lineRule="auto"/>
        <w:jc w:val="left"/>
        <w:rPr>
          <w:rFonts w:cs="Times New Roman"/>
          <w:szCs w:val="24"/>
        </w:rPr>
      </w:pPr>
      <w:r w:rsidRPr="004C088C">
        <w:rPr>
          <w:rFonts w:cs="Times New Roman"/>
          <w:szCs w:val="24"/>
        </w:rPr>
        <w:t>Inteligencia de comunicaciones (COMINT).</w:t>
      </w:r>
    </w:p>
    <w:p w14:paraId="57480421" w14:textId="77777777" w:rsidR="000A6546" w:rsidRPr="004C088C" w:rsidRDefault="000A6546" w:rsidP="00BA19A7">
      <w:pPr>
        <w:pStyle w:val="Prrafodelista"/>
        <w:numPr>
          <w:ilvl w:val="1"/>
          <w:numId w:val="11"/>
        </w:numPr>
        <w:autoSpaceDE w:val="0"/>
        <w:autoSpaceDN w:val="0"/>
        <w:adjustRightInd w:val="0"/>
        <w:spacing w:after="0" w:line="240" w:lineRule="auto"/>
        <w:jc w:val="left"/>
        <w:rPr>
          <w:rFonts w:cs="Times New Roman"/>
          <w:szCs w:val="24"/>
        </w:rPr>
      </w:pPr>
      <w:r w:rsidRPr="004C088C">
        <w:rPr>
          <w:rFonts w:cs="Times New Roman"/>
          <w:szCs w:val="24"/>
        </w:rPr>
        <w:t>Inteligencia electrónica (ELINT).</w:t>
      </w:r>
    </w:p>
    <w:p w14:paraId="00D34108" w14:textId="77777777" w:rsidR="000A6546" w:rsidRPr="004C088C" w:rsidRDefault="000A6546" w:rsidP="00BA19A7">
      <w:pPr>
        <w:pStyle w:val="Prrafodelista"/>
        <w:numPr>
          <w:ilvl w:val="1"/>
          <w:numId w:val="11"/>
        </w:numPr>
        <w:autoSpaceDE w:val="0"/>
        <w:autoSpaceDN w:val="0"/>
        <w:adjustRightInd w:val="0"/>
        <w:spacing w:after="0" w:line="240" w:lineRule="auto"/>
        <w:jc w:val="left"/>
        <w:rPr>
          <w:rFonts w:cs="Times New Roman"/>
          <w:szCs w:val="24"/>
        </w:rPr>
      </w:pPr>
      <w:r w:rsidRPr="004C088C">
        <w:rPr>
          <w:rFonts w:cs="Times New Roman"/>
          <w:szCs w:val="24"/>
        </w:rPr>
        <w:t>Inteligencia de señales (SIGINT).</w:t>
      </w:r>
    </w:p>
    <w:p w14:paraId="4372779E" w14:textId="77777777" w:rsidR="000A6546" w:rsidRDefault="000A6546" w:rsidP="000A6546">
      <w:pPr>
        <w:autoSpaceDE w:val="0"/>
        <w:autoSpaceDN w:val="0"/>
        <w:adjustRightInd w:val="0"/>
        <w:spacing w:after="0" w:line="240" w:lineRule="auto"/>
        <w:ind w:left="708"/>
        <w:rPr>
          <w:rFonts w:cs="Times New Roman"/>
          <w:szCs w:val="24"/>
        </w:rPr>
      </w:pPr>
    </w:p>
    <w:p w14:paraId="1963CC95" w14:textId="77777777" w:rsidR="000A6546" w:rsidRPr="005044A4" w:rsidRDefault="000A6546" w:rsidP="000A6546">
      <w:pPr>
        <w:autoSpaceDE w:val="0"/>
        <w:autoSpaceDN w:val="0"/>
        <w:adjustRightInd w:val="0"/>
        <w:spacing w:after="0" w:line="240" w:lineRule="auto"/>
        <w:ind w:left="708"/>
        <w:rPr>
          <w:rFonts w:cs="Times New Roman"/>
          <w:szCs w:val="24"/>
        </w:rPr>
      </w:pPr>
    </w:p>
    <w:p w14:paraId="24AC2973" w14:textId="77777777" w:rsidR="000A6546" w:rsidRPr="004C088C" w:rsidRDefault="000A6546" w:rsidP="00BA19A7">
      <w:pPr>
        <w:pStyle w:val="Prrafodelista"/>
        <w:numPr>
          <w:ilvl w:val="0"/>
          <w:numId w:val="12"/>
        </w:numPr>
        <w:autoSpaceDE w:val="0"/>
        <w:autoSpaceDN w:val="0"/>
        <w:adjustRightInd w:val="0"/>
        <w:spacing w:after="0" w:line="240" w:lineRule="auto"/>
        <w:jc w:val="left"/>
        <w:rPr>
          <w:rFonts w:cs="Times New Roman"/>
          <w:szCs w:val="24"/>
        </w:rPr>
      </w:pPr>
      <w:r w:rsidRPr="004C088C">
        <w:rPr>
          <w:rFonts w:cs="Times New Roman"/>
          <w:szCs w:val="24"/>
        </w:rPr>
        <w:t>Supervivencia.</w:t>
      </w:r>
    </w:p>
    <w:p w14:paraId="7BBEF8E4" w14:textId="77777777" w:rsidR="000A6546" w:rsidRPr="000A6546" w:rsidRDefault="000A6546" w:rsidP="00BA19A7">
      <w:pPr>
        <w:pStyle w:val="Prrafodelista"/>
        <w:numPr>
          <w:ilvl w:val="0"/>
          <w:numId w:val="12"/>
        </w:numPr>
        <w:autoSpaceDE w:val="0"/>
        <w:autoSpaceDN w:val="0"/>
        <w:adjustRightInd w:val="0"/>
        <w:spacing w:after="0" w:line="240" w:lineRule="auto"/>
        <w:jc w:val="left"/>
        <w:rPr>
          <w:rFonts w:cs="Times New Roman"/>
          <w:szCs w:val="24"/>
        </w:rPr>
      </w:pPr>
      <w:r w:rsidRPr="004C088C">
        <w:rPr>
          <w:rFonts w:cs="Times New Roman"/>
          <w:szCs w:val="24"/>
        </w:rPr>
        <w:t>Reconocimiento.</w:t>
      </w:r>
    </w:p>
    <w:p w14:paraId="685F340B" w14:textId="77777777" w:rsidR="000A6546" w:rsidRPr="004C088C" w:rsidRDefault="000A6546" w:rsidP="00BA19A7">
      <w:pPr>
        <w:pStyle w:val="Prrafodelista"/>
        <w:numPr>
          <w:ilvl w:val="0"/>
          <w:numId w:val="12"/>
        </w:numPr>
        <w:autoSpaceDE w:val="0"/>
        <w:autoSpaceDN w:val="0"/>
        <w:adjustRightInd w:val="0"/>
        <w:spacing w:after="0" w:line="240" w:lineRule="auto"/>
        <w:jc w:val="left"/>
        <w:rPr>
          <w:rFonts w:cs="Times New Roman"/>
          <w:szCs w:val="24"/>
        </w:rPr>
      </w:pPr>
      <w:r w:rsidRPr="004C088C">
        <w:rPr>
          <w:rFonts w:cs="Times New Roman"/>
          <w:szCs w:val="24"/>
        </w:rPr>
        <w:t>Detección de artefactos explosivos.</w:t>
      </w:r>
    </w:p>
    <w:p w14:paraId="275C7585" w14:textId="77777777" w:rsidR="000A6546" w:rsidRPr="004C088C" w:rsidRDefault="000A6546" w:rsidP="00BA19A7">
      <w:pPr>
        <w:pStyle w:val="Prrafodelista"/>
        <w:numPr>
          <w:ilvl w:val="0"/>
          <w:numId w:val="12"/>
        </w:numPr>
        <w:autoSpaceDE w:val="0"/>
        <w:autoSpaceDN w:val="0"/>
        <w:adjustRightInd w:val="0"/>
        <w:spacing w:after="0" w:line="240" w:lineRule="auto"/>
        <w:jc w:val="left"/>
        <w:rPr>
          <w:rFonts w:cs="Times New Roman"/>
          <w:szCs w:val="24"/>
        </w:rPr>
      </w:pPr>
      <w:r w:rsidRPr="004C088C">
        <w:rPr>
          <w:rFonts w:cs="Times New Roman"/>
          <w:szCs w:val="24"/>
        </w:rPr>
        <w:t>Asistencia en el campo de batalla.</w:t>
      </w:r>
    </w:p>
    <w:p w14:paraId="21153BE5" w14:textId="77777777" w:rsidR="000A6546" w:rsidRDefault="000A6546" w:rsidP="000A6546">
      <w:pPr>
        <w:autoSpaceDE w:val="0"/>
        <w:autoSpaceDN w:val="0"/>
        <w:adjustRightInd w:val="0"/>
        <w:spacing w:after="0" w:line="240" w:lineRule="auto"/>
        <w:rPr>
          <w:rFonts w:ascii="Symbol" w:hAnsi="Symbol" w:cs="Symbol"/>
          <w:szCs w:val="24"/>
        </w:rPr>
      </w:pPr>
    </w:p>
    <w:p w14:paraId="4B45D24C" w14:textId="5FC1F95A" w:rsidR="00F86950" w:rsidRDefault="000A6546" w:rsidP="000A6546">
      <w:pPr>
        <w:autoSpaceDE w:val="0"/>
        <w:autoSpaceDN w:val="0"/>
        <w:adjustRightInd w:val="0"/>
        <w:spacing w:after="0" w:line="240" w:lineRule="auto"/>
        <w:rPr>
          <w:rFonts w:cs="Times New Roman"/>
          <w:szCs w:val="24"/>
        </w:rPr>
      </w:pPr>
      <w:r>
        <w:rPr>
          <w:rFonts w:cs="Times New Roman"/>
          <w:szCs w:val="24"/>
        </w:rPr>
        <w:t>Además de las aplicaciones militares, también se espera que los UAS sean utilizados para aplicaciones civiles.</w:t>
      </w:r>
      <w:r w:rsidR="0093364C">
        <w:rPr>
          <w:rFonts w:cs="Times New Roman"/>
          <w:szCs w:val="24"/>
        </w:rPr>
        <w:t xml:space="preserve"> En la mayoría de ellas los UAS</w:t>
      </w:r>
      <w:r>
        <w:rPr>
          <w:rFonts w:cs="Times New Roman"/>
          <w:szCs w:val="24"/>
        </w:rPr>
        <w:t xml:space="preserve"> proporcionan asis</w:t>
      </w:r>
      <w:r w:rsidR="00F86950">
        <w:rPr>
          <w:rFonts w:cs="Times New Roman"/>
          <w:szCs w:val="24"/>
        </w:rPr>
        <w:t>tencia a equipos o individuales:</w:t>
      </w:r>
    </w:p>
    <w:p w14:paraId="2F87E7EF" w14:textId="77777777" w:rsidR="00F86950" w:rsidRPr="00F86950" w:rsidRDefault="00F86950" w:rsidP="000A6546">
      <w:pPr>
        <w:autoSpaceDE w:val="0"/>
        <w:autoSpaceDN w:val="0"/>
        <w:adjustRightInd w:val="0"/>
        <w:spacing w:after="0" w:line="240" w:lineRule="auto"/>
        <w:rPr>
          <w:rFonts w:cs="Times New Roman"/>
          <w:szCs w:val="24"/>
        </w:rPr>
      </w:pPr>
    </w:p>
    <w:p w14:paraId="16EF380B" w14:textId="77777777" w:rsidR="000A6546" w:rsidRPr="004C088C" w:rsidRDefault="000A6546" w:rsidP="00BA19A7">
      <w:pPr>
        <w:pStyle w:val="Prrafodelista"/>
        <w:numPr>
          <w:ilvl w:val="0"/>
          <w:numId w:val="9"/>
        </w:numPr>
        <w:autoSpaceDE w:val="0"/>
        <w:autoSpaceDN w:val="0"/>
        <w:adjustRightInd w:val="0"/>
        <w:spacing w:after="0" w:line="240" w:lineRule="auto"/>
        <w:jc w:val="left"/>
        <w:rPr>
          <w:rFonts w:cs="Times New Roman"/>
          <w:szCs w:val="24"/>
        </w:rPr>
      </w:pPr>
      <w:r w:rsidRPr="004C088C">
        <w:rPr>
          <w:rFonts w:cs="Times New Roman"/>
          <w:szCs w:val="24"/>
        </w:rPr>
        <w:t>Seguridad:</w:t>
      </w:r>
    </w:p>
    <w:p w14:paraId="7245CC98" w14:textId="77777777" w:rsidR="000A6546" w:rsidRPr="004C088C" w:rsidRDefault="000A6546" w:rsidP="00BA19A7">
      <w:pPr>
        <w:pStyle w:val="Prrafodelista"/>
        <w:numPr>
          <w:ilvl w:val="0"/>
          <w:numId w:val="8"/>
        </w:numPr>
        <w:autoSpaceDE w:val="0"/>
        <w:autoSpaceDN w:val="0"/>
        <w:adjustRightInd w:val="0"/>
        <w:spacing w:after="0" w:line="240" w:lineRule="auto"/>
        <w:jc w:val="left"/>
        <w:rPr>
          <w:rFonts w:cs="Times New Roman"/>
          <w:szCs w:val="24"/>
        </w:rPr>
      </w:pPr>
      <w:r w:rsidRPr="004C088C">
        <w:rPr>
          <w:rFonts w:cs="Times New Roman"/>
          <w:szCs w:val="24"/>
        </w:rPr>
        <w:t>Vigilancia en fronteras.</w:t>
      </w:r>
    </w:p>
    <w:p w14:paraId="7AC6DD50" w14:textId="77777777" w:rsidR="000A6546" w:rsidRPr="004C088C" w:rsidRDefault="000A6546" w:rsidP="00BA19A7">
      <w:pPr>
        <w:pStyle w:val="Prrafodelista"/>
        <w:numPr>
          <w:ilvl w:val="0"/>
          <w:numId w:val="8"/>
        </w:numPr>
        <w:autoSpaceDE w:val="0"/>
        <w:autoSpaceDN w:val="0"/>
        <w:adjustRightInd w:val="0"/>
        <w:spacing w:after="0" w:line="240" w:lineRule="auto"/>
        <w:jc w:val="left"/>
        <w:rPr>
          <w:rFonts w:cs="Times New Roman"/>
          <w:szCs w:val="24"/>
        </w:rPr>
      </w:pPr>
      <w:r w:rsidRPr="004C088C">
        <w:rPr>
          <w:rFonts w:cs="Times New Roman"/>
          <w:szCs w:val="24"/>
        </w:rPr>
        <w:t>Control de leyes.</w:t>
      </w:r>
    </w:p>
    <w:p w14:paraId="3A25327C" w14:textId="77777777" w:rsidR="000A6546" w:rsidRPr="004C088C" w:rsidRDefault="000A6546" w:rsidP="00BA19A7">
      <w:pPr>
        <w:pStyle w:val="Prrafodelista"/>
        <w:numPr>
          <w:ilvl w:val="0"/>
          <w:numId w:val="8"/>
        </w:numPr>
        <w:autoSpaceDE w:val="0"/>
        <w:autoSpaceDN w:val="0"/>
        <w:adjustRightInd w:val="0"/>
        <w:spacing w:after="0" w:line="240" w:lineRule="auto"/>
        <w:jc w:val="left"/>
        <w:rPr>
          <w:rFonts w:cs="Times New Roman"/>
          <w:szCs w:val="24"/>
        </w:rPr>
      </w:pPr>
      <w:r w:rsidRPr="004C088C">
        <w:rPr>
          <w:rFonts w:cs="Times New Roman"/>
          <w:szCs w:val="24"/>
        </w:rPr>
        <w:t>Control del contrabando.</w:t>
      </w:r>
    </w:p>
    <w:p w14:paraId="400E9298" w14:textId="77777777" w:rsidR="000A6546" w:rsidRPr="004C088C" w:rsidRDefault="000A6546" w:rsidP="00BA19A7">
      <w:pPr>
        <w:pStyle w:val="Prrafodelista"/>
        <w:numPr>
          <w:ilvl w:val="0"/>
          <w:numId w:val="8"/>
        </w:numPr>
        <w:autoSpaceDE w:val="0"/>
        <w:autoSpaceDN w:val="0"/>
        <w:adjustRightInd w:val="0"/>
        <w:spacing w:after="0" w:line="240" w:lineRule="auto"/>
        <w:jc w:val="left"/>
        <w:rPr>
          <w:rFonts w:cs="Times New Roman"/>
          <w:szCs w:val="24"/>
        </w:rPr>
      </w:pPr>
      <w:r w:rsidRPr="004C088C">
        <w:rPr>
          <w:rFonts w:cs="Times New Roman"/>
          <w:szCs w:val="24"/>
        </w:rPr>
        <w:t>Monitorización de grandes eventos y espectáculos.</w:t>
      </w:r>
    </w:p>
    <w:p w14:paraId="0A1A9901" w14:textId="77777777" w:rsidR="000A6546" w:rsidRDefault="000A6546" w:rsidP="000A6546">
      <w:pPr>
        <w:autoSpaceDE w:val="0"/>
        <w:autoSpaceDN w:val="0"/>
        <w:adjustRightInd w:val="0"/>
        <w:spacing w:after="0" w:line="240" w:lineRule="auto"/>
        <w:rPr>
          <w:rFonts w:cs="Times New Roman"/>
          <w:szCs w:val="24"/>
        </w:rPr>
      </w:pPr>
    </w:p>
    <w:p w14:paraId="396C6F4A" w14:textId="77777777" w:rsidR="000A6546" w:rsidRPr="004C088C" w:rsidRDefault="000A6546" w:rsidP="00BA19A7">
      <w:pPr>
        <w:pStyle w:val="Prrafodelista"/>
        <w:numPr>
          <w:ilvl w:val="0"/>
          <w:numId w:val="7"/>
        </w:numPr>
        <w:autoSpaceDE w:val="0"/>
        <w:autoSpaceDN w:val="0"/>
        <w:adjustRightInd w:val="0"/>
        <w:spacing w:after="0" w:line="240" w:lineRule="auto"/>
        <w:jc w:val="left"/>
        <w:rPr>
          <w:rFonts w:cs="Times New Roman"/>
          <w:szCs w:val="24"/>
        </w:rPr>
      </w:pPr>
      <w:r w:rsidRPr="004C088C">
        <w:rPr>
          <w:rFonts w:cs="Times New Roman"/>
          <w:szCs w:val="24"/>
        </w:rPr>
        <w:lastRenderedPageBreak/>
        <w:t>Monitorización de territorios dañados.</w:t>
      </w:r>
    </w:p>
    <w:p w14:paraId="0FF63F01" w14:textId="77777777" w:rsidR="000A6546" w:rsidRPr="004C088C" w:rsidRDefault="000A6546" w:rsidP="00BA19A7">
      <w:pPr>
        <w:pStyle w:val="Prrafodelista"/>
        <w:numPr>
          <w:ilvl w:val="0"/>
          <w:numId w:val="7"/>
        </w:numPr>
        <w:autoSpaceDE w:val="0"/>
        <w:autoSpaceDN w:val="0"/>
        <w:adjustRightInd w:val="0"/>
        <w:spacing w:after="0" w:line="240" w:lineRule="auto"/>
        <w:jc w:val="left"/>
        <w:rPr>
          <w:rFonts w:cs="Times New Roman"/>
          <w:szCs w:val="24"/>
        </w:rPr>
      </w:pPr>
      <w:r w:rsidRPr="004C088C">
        <w:rPr>
          <w:rFonts w:cs="Times New Roman"/>
          <w:szCs w:val="24"/>
        </w:rPr>
        <w:t>Tareas de búsqueda.</w:t>
      </w:r>
    </w:p>
    <w:p w14:paraId="74DBCA06" w14:textId="77777777" w:rsidR="000A6546" w:rsidRDefault="000A6546" w:rsidP="000A6546">
      <w:pPr>
        <w:autoSpaceDE w:val="0"/>
        <w:autoSpaceDN w:val="0"/>
        <w:adjustRightInd w:val="0"/>
        <w:spacing w:after="0" w:line="240" w:lineRule="auto"/>
        <w:rPr>
          <w:rFonts w:cs="Times New Roman"/>
          <w:szCs w:val="24"/>
        </w:rPr>
      </w:pPr>
    </w:p>
    <w:p w14:paraId="2EE23F04" w14:textId="77777777" w:rsidR="000A6546" w:rsidRPr="004C088C" w:rsidRDefault="000A6546" w:rsidP="00BA19A7">
      <w:pPr>
        <w:pStyle w:val="Prrafodelista"/>
        <w:numPr>
          <w:ilvl w:val="0"/>
          <w:numId w:val="6"/>
        </w:numPr>
        <w:autoSpaceDE w:val="0"/>
        <w:autoSpaceDN w:val="0"/>
        <w:adjustRightInd w:val="0"/>
        <w:spacing w:after="0" w:line="240" w:lineRule="auto"/>
        <w:jc w:val="left"/>
        <w:rPr>
          <w:rFonts w:cs="Times New Roman"/>
          <w:szCs w:val="24"/>
        </w:rPr>
      </w:pPr>
      <w:r w:rsidRPr="004C088C">
        <w:rPr>
          <w:rFonts w:cs="Times New Roman"/>
          <w:szCs w:val="24"/>
        </w:rPr>
        <w:t>Asistencia en la industria agricultora.</w:t>
      </w:r>
    </w:p>
    <w:p w14:paraId="38985997" w14:textId="77777777" w:rsidR="000A6546" w:rsidRDefault="000A6546" w:rsidP="00BA19A7">
      <w:pPr>
        <w:pStyle w:val="Prrafodelista"/>
        <w:numPr>
          <w:ilvl w:val="0"/>
          <w:numId w:val="4"/>
        </w:numPr>
        <w:autoSpaceDE w:val="0"/>
        <w:autoSpaceDN w:val="0"/>
        <w:adjustRightInd w:val="0"/>
        <w:spacing w:after="0" w:line="240" w:lineRule="auto"/>
        <w:jc w:val="left"/>
        <w:rPr>
          <w:rFonts w:cs="Times New Roman"/>
          <w:szCs w:val="24"/>
        </w:rPr>
      </w:pPr>
      <w:r>
        <w:rPr>
          <w:rFonts w:cs="Times New Roman"/>
          <w:szCs w:val="24"/>
        </w:rPr>
        <w:t>Dispersión de fertilizantes.</w:t>
      </w:r>
    </w:p>
    <w:p w14:paraId="47B1C73A" w14:textId="77777777" w:rsidR="000A6546" w:rsidRDefault="000A6546" w:rsidP="00BA19A7">
      <w:pPr>
        <w:pStyle w:val="Prrafodelista"/>
        <w:numPr>
          <w:ilvl w:val="0"/>
          <w:numId w:val="4"/>
        </w:numPr>
        <w:autoSpaceDE w:val="0"/>
        <w:autoSpaceDN w:val="0"/>
        <w:adjustRightInd w:val="0"/>
        <w:spacing w:after="0" w:line="240" w:lineRule="auto"/>
        <w:jc w:val="left"/>
        <w:rPr>
          <w:rFonts w:cs="Times New Roman"/>
          <w:szCs w:val="24"/>
        </w:rPr>
      </w:pPr>
      <w:r>
        <w:rPr>
          <w:rFonts w:cs="Times New Roman"/>
          <w:szCs w:val="24"/>
        </w:rPr>
        <w:t>Dispersión de pesticidas.</w:t>
      </w:r>
    </w:p>
    <w:p w14:paraId="0A34DFF4" w14:textId="77777777" w:rsidR="000A6546" w:rsidRDefault="000A6546" w:rsidP="00BA19A7">
      <w:pPr>
        <w:pStyle w:val="Prrafodelista"/>
        <w:numPr>
          <w:ilvl w:val="0"/>
          <w:numId w:val="4"/>
        </w:numPr>
        <w:autoSpaceDE w:val="0"/>
        <w:autoSpaceDN w:val="0"/>
        <w:adjustRightInd w:val="0"/>
        <w:spacing w:after="0" w:line="240" w:lineRule="auto"/>
        <w:jc w:val="left"/>
        <w:rPr>
          <w:rFonts w:cs="Times New Roman"/>
          <w:szCs w:val="24"/>
        </w:rPr>
      </w:pPr>
      <w:r>
        <w:rPr>
          <w:rFonts w:cs="Times New Roman"/>
          <w:szCs w:val="24"/>
        </w:rPr>
        <w:t>Monitorización del cultivo.</w:t>
      </w:r>
    </w:p>
    <w:p w14:paraId="29804BFD" w14:textId="77777777" w:rsidR="000A6546" w:rsidRDefault="000A6546" w:rsidP="000A6546">
      <w:pPr>
        <w:pStyle w:val="Prrafodelista"/>
        <w:autoSpaceDE w:val="0"/>
        <w:autoSpaceDN w:val="0"/>
        <w:adjustRightInd w:val="0"/>
        <w:spacing w:after="0" w:line="240" w:lineRule="auto"/>
        <w:ind w:left="780"/>
        <w:rPr>
          <w:rFonts w:cs="Times New Roman"/>
          <w:szCs w:val="24"/>
        </w:rPr>
      </w:pPr>
    </w:p>
    <w:p w14:paraId="39EFF32A" w14:textId="77777777" w:rsidR="000A6546" w:rsidRPr="004C088C" w:rsidRDefault="000A6546" w:rsidP="00BA19A7">
      <w:pPr>
        <w:pStyle w:val="Prrafodelista"/>
        <w:numPr>
          <w:ilvl w:val="0"/>
          <w:numId w:val="5"/>
        </w:numPr>
        <w:autoSpaceDE w:val="0"/>
        <w:autoSpaceDN w:val="0"/>
        <w:adjustRightInd w:val="0"/>
        <w:spacing w:after="0" w:line="240" w:lineRule="auto"/>
        <w:jc w:val="left"/>
        <w:rPr>
          <w:rFonts w:cs="Times New Roman"/>
          <w:szCs w:val="24"/>
        </w:rPr>
      </w:pPr>
      <w:r w:rsidRPr="004C088C">
        <w:rPr>
          <w:rFonts w:cs="Times New Roman"/>
          <w:szCs w:val="24"/>
        </w:rPr>
        <w:t>Asistencia en el sector pesquero.</w:t>
      </w:r>
    </w:p>
    <w:p w14:paraId="45506C52" w14:textId="77777777" w:rsidR="000A6546" w:rsidRPr="004C088C" w:rsidRDefault="000A6546" w:rsidP="00BA19A7">
      <w:pPr>
        <w:pStyle w:val="Prrafodelista"/>
        <w:numPr>
          <w:ilvl w:val="0"/>
          <w:numId w:val="5"/>
        </w:numPr>
        <w:autoSpaceDE w:val="0"/>
        <w:autoSpaceDN w:val="0"/>
        <w:adjustRightInd w:val="0"/>
        <w:spacing w:after="0" w:line="240" w:lineRule="auto"/>
        <w:jc w:val="left"/>
        <w:rPr>
          <w:rFonts w:cs="Times New Roman"/>
          <w:szCs w:val="24"/>
        </w:rPr>
      </w:pPr>
      <w:r w:rsidRPr="004C088C">
        <w:rPr>
          <w:rFonts w:cs="Times New Roman"/>
          <w:szCs w:val="24"/>
        </w:rPr>
        <w:t>Control medioambiental e investigación meteorológica.</w:t>
      </w:r>
    </w:p>
    <w:p w14:paraId="39586C5E" w14:textId="77777777" w:rsidR="000A6546" w:rsidRPr="004C088C" w:rsidRDefault="000A6546" w:rsidP="00BA19A7">
      <w:pPr>
        <w:pStyle w:val="Prrafodelista"/>
        <w:numPr>
          <w:ilvl w:val="0"/>
          <w:numId w:val="5"/>
        </w:numPr>
        <w:autoSpaceDE w:val="0"/>
        <w:autoSpaceDN w:val="0"/>
        <w:adjustRightInd w:val="0"/>
        <w:spacing w:after="0" w:line="240" w:lineRule="auto"/>
        <w:jc w:val="left"/>
        <w:rPr>
          <w:rFonts w:cs="Times New Roman"/>
          <w:szCs w:val="24"/>
        </w:rPr>
      </w:pPr>
      <w:r w:rsidRPr="004C088C">
        <w:rPr>
          <w:rFonts w:cs="Times New Roman"/>
          <w:szCs w:val="24"/>
        </w:rPr>
        <w:t>Explotación de mineral.</w:t>
      </w:r>
    </w:p>
    <w:p w14:paraId="10421F2E" w14:textId="77777777" w:rsidR="000A6546" w:rsidRPr="004C088C" w:rsidRDefault="000A6546" w:rsidP="00BA19A7">
      <w:pPr>
        <w:pStyle w:val="Prrafodelista"/>
        <w:numPr>
          <w:ilvl w:val="0"/>
          <w:numId w:val="5"/>
        </w:numPr>
        <w:autoSpaceDE w:val="0"/>
        <w:autoSpaceDN w:val="0"/>
        <w:adjustRightInd w:val="0"/>
        <w:spacing w:after="0" w:line="240" w:lineRule="auto"/>
        <w:jc w:val="left"/>
        <w:rPr>
          <w:rFonts w:cs="Times New Roman"/>
          <w:szCs w:val="24"/>
        </w:rPr>
      </w:pPr>
      <w:r w:rsidRPr="004C088C">
        <w:rPr>
          <w:rFonts w:cs="Times New Roman"/>
          <w:szCs w:val="24"/>
        </w:rPr>
        <w:t>Monitorización de costas.</w:t>
      </w:r>
    </w:p>
    <w:p w14:paraId="53B2D0B2" w14:textId="77777777" w:rsidR="000A6546" w:rsidRPr="004C088C" w:rsidRDefault="000A6546" w:rsidP="00BA19A7">
      <w:pPr>
        <w:pStyle w:val="Prrafodelista"/>
        <w:numPr>
          <w:ilvl w:val="0"/>
          <w:numId w:val="5"/>
        </w:numPr>
        <w:autoSpaceDE w:val="0"/>
        <w:autoSpaceDN w:val="0"/>
        <w:adjustRightInd w:val="0"/>
        <w:spacing w:after="0" w:line="240" w:lineRule="auto"/>
        <w:jc w:val="left"/>
        <w:rPr>
          <w:rFonts w:cs="Times New Roman"/>
          <w:szCs w:val="24"/>
        </w:rPr>
      </w:pPr>
      <w:r w:rsidRPr="004C088C">
        <w:rPr>
          <w:rFonts w:cs="Times New Roman"/>
          <w:szCs w:val="24"/>
        </w:rPr>
        <w:t>Detección/ Monitorización de áreas contaminadas.</w:t>
      </w:r>
    </w:p>
    <w:p w14:paraId="0DFD2438" w14:textId="77777777" w:rsidR="000A6546" w:rsidRPr="004C088C" w:rsidRDefault="000A6546" w:rsidP="00BA19A7">
      <w:pPr>
        <w:pStyle w:val="Prrafodelista"/>
        <w:numPr>
          <w:ilvl w:val="0"/>
          <w:numId w:val="5"/>
        </w:numPr>
        <w:autoSpaceDE w:val="0"/>
        <w:autoSpaceDN w:val="0"/>
        <w:adjustRightInd w:val="0"/>
        <w:spacing w:after="0" w:line="240" w:lineRule="auto"/>
        <w:jc w:val="left"/>
        <w:rPr>
          <w:rFonts w:cs="Times New Roman"/>
          <w:szCs w:val="24"/>
        </w:rPr>
      </w:pPr>
      <w:r w:rsidRPr="004C088C">
        <w:rPr>
          <w:rFonts w:cs="Times New Roman"/>
          <w:szCs w:val="24"/>
        </w:rPr>
        <w:t>Transmisión de redes de telecomunicación.</w:t>
      </w:r>
    </w:p>
    <w:p w14:paraId="43632CDE" w14:textId="77777777" w:rsidR="000A6546" w:rsidRPr="004C088C" w:rsidRDefault="000A6546" w:rsidP="00BA19A7">
      <w:pPr>
        <w:pStyle w:val="Prrafodelista"/>
        <w:numPr>
          <w:ilvl w:val="0"/>
          <w:numId w:val="5"/>
        </w:numPr>
        <w:autoSpaceDE w:val="0"/>
        <w:autoSpaceDN w:val="0"/>
        <w:adjustRightInd w:val="0"/>
        <w:spacing w:after="0" w:line="240" w:lineRule="auto"/>
        <w:jc w:val="left"/>
        <w:rPr>
          <w:rFonts w:cs="Times New Roman"/>
          <w:szCs w:val="24"/>
        </w:rPr>
      </w:pPr>
      <w:r w:rsidRPr="004C088C">
        <w:rPr>
          <w:rFonts w:cs="Times New Roman"/>
          <w:szCs w:val="24"/>
        </w:rPr>
        <w:t>Retransmisión de telenoticias.</w:t>
      </w:r>
    </w:p>
    <w:p w14:paraId="4EBD2726" w14:textId="77777777" w:rsidR="000A6546" w:rsidRPr="004C088C" w:rsidRDefault="000A6546" w:rsidP="00BA19A7">
      <w:pPr>
        <w:pStyle w:val="Prrafodelista"/>
        <w:numPr>
          <w:ilvl w:val="0"/>
          <w:numId w:val="5"/>
        </w:numPr>
        <w:autoSpaceDE w:val="0"/>
        <w:autoSpaceDN w:val="0"/>
        <w:adjustRightInd w:val="0"/>
        <w:spacing w:after="0" w:line="240" w:lineRule="auto"/>
        <w:jc w:val="left"/>
        <w:rPr>
          <w:rFonts w:cs="Times New Roman"/>
          <w:szCs w:val="24"/>
        </w:rPr>
      </w:pPr>
      <w:r w:rsidRPr="004C088C">
        <w:rPr>
          <w:rFonts w:cs="Times New Roman"/>
          <w:szCs w:val="24"/>
        </w:rPr>
        <w:t>Control de tráfico aéreo.</w:t>
      </w:r>
    </w:p>
    <w:p w14:paraId="4993C93A" w14:textId="77777777" w:rsidR="000A6546" w:rsidRPr="004C088C" w:rsidRDefault="000A6546" w:rsidP="00BA19A7">
      <w:pPr>
        <w:pStyle w:val="Prrafodelista"/>
        <w:numPr>
          <w:ilvl w:val="0"/>
          <w:numId w:val="5"/>
        </w:numPr>
        <w:autoSpaceDE w:val="0"/>
        <w:autoSpaceDN w:val="0"/>
        <w:adjustRightInd w:val="0"/>
        <w:spacing w:after="0" w:line="240" w:lineRule="auto"/>
        <w:jc w:val="left"/>
        <w:rPr>
          <w:rFonts w:cs="Times New Roman"/>
          <w:szCs w:val="24"/>
        </w:rPr>
      </w:pPr>
      <w:r w:rsidRPr="004C088C">
        <w:rPr>
          <w:rFonts w:cs="Times New Roman"/>
          <w:szCs w:val="24"/>
        </w:rPr>
        <w:t>Control de tráfico terrestre.</w:t>
      </w:r>
    </w:p>
    <w:p w14:paraId="459B898A" w14:textId="77777777" w:rsidR="000A6546" w:rsidRPr="004C088C" w:rsidRDefault="000A6546" w:rsidP="00BA19A7">
      <w:pPr>
        <w:pStyle w:val="Prrafodelista"/>
        <w:numPr>
          <w:ilvl w:val="0"/>
          <w:numId w:val="5"/>
        </w:numPr>
        <w:autoSpaceDE w:val="0"/>
        <w:autoSpaceDN w:val="0"/>
        <w:adjustRightInd w:val="0"/>
        <w:spacing w:after="0" w:line="240" w:lineRule="auto"/>
        <w:jc w:val="left"/>
        <w:rPr>
          <w:rFonts w:cs="Times New Roman"/>
          <w:szCs w:val="24"/>
        </w:rPr>
      </w:pPr>
      <w:r w:rsidRPr="004C088C">
        <w:rPr>
          <w:rFonts w:cs="Times New Roman"/>
          <w:szCs w:val="24"/>
        </w:rPr>
        <w:t>Control de tráfico marítimo.</w:t>
      </w:r>
    </w:p>
    <w:p w14:paraId="7AF85A4E" w14:textId="77777777" w:rsidR="000A6546" w:rsidRPr="004C088C" w:rsidRDefault="000A6546" w:rsidP="00BA19A7">
      <w:pPr>
        <w:pStyle w:val="Prrafodelista"/>
        <w:numPr>
          <w:ilvl w:val="0"/>
          <w:numId w:val="5"/>
        </w:numPr>
        <w:autoSpaceDE w:val="0"/>
        <w:autoSpaceDN w:val="0"/>
        <w:adjustRightInd w:val="0"/>
        <w:spacing w:after="0" w:line="240" w:lineRule="auto"/>
        <w:jc w:val="left"/>
        <w:rPr>
          <w:rFonts w:cs="Times New Roman"/>
          <w:szCs w:val="24"/>
        </w:rPr>
      </w:pPr>
      <w:r w:rsidRPr="004C088C">
        <w:rPr>
          <w:rFonts w:cs="Times New Roman"/>
          <w:szCs w:val="24"/>
        </w:rPr>
        <w:t>Reproducción de mapas terrestres.</w:t>
      </w:r>
    </w:p>
    <w:p w14:paraId="24AD671C" w14:textId="77777777" w:rsidR="000A6546" w:rsidRPr="004C088C" w:rsidRDefault="000A6546" w:rsidP="00BA19A7">
      <w:pPr>
        <w:pStyle w:val="Prrafodelista"/>
        <w:numPr>
          <w:ilvl w:val="0"/>
          <w:numId w:val="5"/>
        </w:numPr>
        <w:autoSpaceDE w:val="0"/>
        <w:autoSpaceDN w:val="0"/>
        <w:adjustRightInd w:val="0"/>
        <w:spacing w:after="0" w:line="240" w:lineRule="auto"/>
        <w:jc w:val="left"/>
        <w:rPr>
          <w:rFonts w:cs="Times New Roman"/>
          <w:szCs w:val="24"/>
        </w:rPr>
      </w:pPr>
      <w:r w:rsidRPr="004C088C">
        <w:rPr>
          <w:rFonts w:cs="Times New Roman"/>
          <w:szCs w:val="24"/>
        </w:rPr>
        <w:t>Asistencia en incendios.</w:t>
      </w:r>
    </w:p>
    <w:p w14:paraId="2B5971EB" w14:textId="77777777" w:rsidR="000A6546" w:rsidRPr="004C088C" w:rsidRDefault="000A6546" w:rsidP="00BA19A7">
      <w:pPr>
        <w:pStyle w:val="Prrafodelista"/>
        <w:numPr>
          <w:ilvl w:val="0"/>
          <w:numId w:val="5"/>
        </w:numPr>
        <w:autoSpaceDE w:val="0"/>
        <w:autoSpaceDN w:val="0"/>
        <w:adjustRightInd w:val="0"/>
        <w:spacing w:after="0" w:line="240" w:lineRule="auto"/>
        <w:jc w:val="left"/>
        <w:rPr>
          <w:rFonts w:cs="Times New Roman"/>
          <w:szCs w:val="24"/>
        </w:rPr>
      </w:pPr>
      <w:r w:rsidRPr="004C088C">
        <w:rPr>
          <w:rFonts w:cs="Times New Roman"/>
          <w:szCs w:val="24"/>
        </w:rPr>
        <w:t>Monitorización de canales.</w:t>
      </w:r>
    </w:p>
    <w:p w14:paraId="1F8E8A63" w14:textId="77777777" w:rsidR="000A6546" w:rsidRDefault="000A6546" w:rsidP="00D22519"/>
    <w:p w14:paraId="52C3BBA8" w14:textId="77777777" w:rsidR="003656DF" w:rsidRDefault="003656DF" w:rsidP="00D22519"/>
    <w:p w14:paraId="6DFEDF68" w14:textId="5E9B5984" w:rsidR="00D22519" w:rsidRPr="00FB1D15" w:rsidRDefault="00DA24FD" w:rsidP="0040330D">
      <w:pPr>
        <w:pStyle w:val="Ttulo3"/>
      </w:pPr>
      <w:bookmarkStart w:id="10" w:name="_Toc421220122"/>
      <w:r w:rsidRPr="00FB1D15">
        <w:t xml:space="preserve">Clasificación de operadores de </w:t>
      </w:r>
      <w:proofErr w:type="spellStart"/>
      <w:r w:rsidRPr="00FB1D15">
        <w:t>UAVs</w:t>
      </w:r>
      <w:bookmarkEnd w:id="10"/>
      <w:proofErr w:type="spellEnd"/>
    </w:p>
    <w:p w14:paraId="4094B0BE" w14:textId="55DC3B3F" w:rsidR="003656DF" w:rsidRDefault="003656DF" w:rsidP="003656DF"/>
    <w:p w14:paraId="05E99C33" w14:textId="4109577B" w:rsidR="008D74C9" w:rsidRDefault="003656DF" w:rsidP="003656DF">
      <w:r>
        <w:t xml:space="preserve">En este capítulo se hace una revisión de los posibles operadores de vehículos aéreos no tripulados. </w:t>
      </w:r>
      <w:r w:rsidR="004C41EF">
        <w:t xml:space="preserve">El tipo de operador resulta </w:t>
      </w:r>
      <w:r>
        <w:t>un factor clave en la identificaci</w:t>
      </w:r>
      <w:r w:rsidR="004C41EF">
        <w:t xml:space="preserve">ón de usuarios de la aplicación y cada uno de ellos introduce unas necesidades especiales y nivel de dependencia con el vehículo </w:t>
      </w:r>
      <w:r w:rsidR="008D74C9">
        <w:t>y en particular con la interfaz.</w:t>
      </w:r>
    </w:p>
    <w:p w14:paraId="3D36C5CE" w14:textId="1500A040" w:rsidR="008D74C9" w:rsidRDefault="005077EB" w:rsidP="00DB36D1">
      <w:r>
        <w:t>Actualmente no hay una clara posición del operador con el vehículo aéreo no tripulado, llegando a adoptar cada uno posiciones diferentes dependiendo de tipo de sistema a bordo del vehículo o la propia cultura, influencia o experiencia del operador. Considerando un UAS de clase III</w:t>
      </w:r>
      <w:r w:rsidR="00E91386">
        <w:t xml:space="preserve"> y las especificaciones de interoperabilidad que se propo</w:t>
      </w:r>
      <w:r w:rsidR="00FB1D15">
        <w:t>nen en el estándar STANAG 4586</w:t>
      </w:r>
      <w:r>
        <w:t>, se podrían identificar los siguientes posibles operadores.</w:t>
      </w:r>
    </w:p>
    <w:p w14:paraId="72EC9674" w14:textId="77777777" w:rsidR="008D74C9" w:rsidRDefault="008D74C9" w:rsidP="00CC3BDD"/>
    <w:p w14:paraId="2F172A55" w14:textId="6BBC99AE" w:rsidR="00E91386" w:rsidRPr="00E91386" w:rsidRDefault="00E91386" w:rsidP="00BA19A7">
      <w:pPr>
        <w:pStyle w:val="Prrafodelista"/>
        <w:numPr>
          <w:ilvl w:val="0"/>
          <w:numId w:val="18"/>
        </w:numPr>
        <w:autoSpaceDE w:val="0"/>
        <w:autoSpaceDN w:val="0"/>
        <w:adjustRightInd w:val="0"/>
        <w:spacing w:after="0" w:line="240" w:lineRule="auto"/>
        <w:rPr>
          <w:rFonts w:cs="Times New Roman"/>
          <w:szCs w:val="24"/>
        </w:rPr>
      </w:pPr>
      <w:r w:rsidRPr="00E91386">
        <w:rPr>
          <w:rFonts w:cs="Times New Roman"/>
          <w:b/>
          <w:szCs w:val="24"/>
        </w:rPr>
        <w:t>Operador del vehículo</w:t>
      </w:r>
      <w:r>
        <w:rPr>
          <w:rFonts w:cs="Times New Roman"/>
          <w:szCs w:val="24"/>
        </w:rPr>
        <w:t>.</w:t>
      </w:r>
      <w:r w:rsidRPr="00E91386">
        <w:rPr>
          <w:rFonts w:cs="Times New Roman"/>
          <w:szCs w:val="24"/>
        </w:rPr>
        <w:t xml:space="preserve"> es el resp</w:t>
      </w:r>
      <w:r>
        <w:rPr>
          <w:rFonts w:cs="Times New Roman"/>
          <w:szCs w:val="24"/>
        </w:rPr>
        <w:t>onsable</w:t>
      </w:r>
      <w:r w:rsidRPr="00E91386">
        <w:rPr>
          <w:rFonts w:cs="Times New Roman"/>
          <w:szCs w:val="24"/>
        </w:rPr>
        <w:t xml:space="preserve"> del control </w:t>
      </w:r>
      <w:r>
        <w:rPr>
          <w:rFonts w:cs="Times New Roman"/>
          <w:szCs w:val="24"/>
        </w:rPr>
        <w:t>del vehículo, a veces suele coincidir con el res</w:t>
      </w:r>
      <w:r w:rsidR="00FB1D15">
        <w:rPr>
          <w:rFonts w:cs="Times New Roman"/>
          <w:szCs w:val="24"/>
        </w:rPr>
        <w:t>ponsable de carga.</w:t>
      </w:r>
    </w:p>
    <w:p w14:paraId="26BFC550" w14:textId="5880AD83" w:rsidR="00E91386" w:rsidRDefault="00E91386" w:rsidP="000C5715">
      <w:pPr>
        <w:pStyle w:val="Prrafodelista"/>
        <w:numPr>
          <w:ilvl w:val="0"/>
          <w:numId w:val="18"/>
        </w:numPr>
      </w:pPr>
      <w:r w:rsidRPr="000C5715">
        <w:rPr>
          <w:b/>
        </w:rPr>
        <w:lastRenderedPageBreak/>
        <w:t>Responsable de la carga</w:t>
      </w:r>
      <w:r>
        <w:t>. Es el responsable de controlar el cargamento a bordo del vehículo, en caso de que lo halla.</w:t>
      </w:r>
    </w:p>
    <w:p w14:paraId="181D3A7A" w14:textId="67FE7640" w:rsidR="00E91386" w:rsidRDefault="00E91386" w:rsidP="000C5715">
      <w:pPr>
        <w:pStyle w:val="Prrafodelista"/>
        <w:numPr>
          <w:ilvl w:val="0"/>
          <w:numId w:val="18"/>
        </w:numPr>
      </w:pPr>
      <w:r w:rsidRPr="000C5715">
        <w:rPr>
          <w:b/>
        </w:rPr>
        <w:t>Comandante de la misión</w:t>
      </w:r>
      <w:r>
        <w:t>. Es el encargado de dirigir la misión y el responsable final del vehículo aéreo.</w:t>
      </w:r>
    </w:p>
    <w:p w14:paraId="07BC763B" w14:textId="73ED9487" w:rsidR="00E91386" w:rsidRDefault="00E91386" w:rsidP="000C5715">
      <w:pPr>
        <w:pStyle w:val="Prrafodelista"/>
        <w:numPr>
          <w:ilvl w:val="0"/>
          <w:numId w:val="18"/>
        </w:numPr>
      </w:pPr>
      <w:r w:rsidRPr="000C5715">
        <w:rPr>
          <w:b/>
        </w:rPr>
        <w:t xml:space="preserve">Operador analista </w:t>
      </w:r>
      <w:r w:rsidR="00284DC4" w:rsidRPr="000C5715">
        <w:rPr>
          <w:b/>
        </w:rPr>
        <w:t xml:space="preserve">de datos. </w:t>
      </w:r>
      <w:r w:rsidR="00284DC4" w:rsidRPr="00284DC4">
        <w:t xml:space="preserve">Este operador está destinado al análisis de datos </w:t>
      </w:r>
      <w:r w:rsidR="00284DC4">
        <w:t>o imágenes en tiempo real y su posterior explotación.</w:t>
      </w:r>
    </w:p>
    <w:p w14:paraId="61D3D025" w14:textId="55DD0B78" w:rsidR="00284DC4" w:rsidRPr="000C5715" w:rsidRDefault="00CC3BDD" w:rsidP="000C5715">
      <w:pPr>
        <w:pStyle w:val="Prrafodelista"/>
        <w:numPr>
          <w:ilvl w:val="0"/>
          <w:numId w:val="18"/>
        </w:numPr>
        <w:rPr>
          <w:b/>
        </w:rPr>
      </w:pPr>
      <w:r w:rsidRPr="000C5715">
        <w:rPr>
          <w:b/>
        </w:rPr>
        <w:t xml:space="preserve">Especialista de comunicaciones. </w:t>
      </w:r>
      <w:r w:rsidRPr="00CC3BDD">
        <w:t xml:space="preserve">Operador dedicado a la comunicación con otros agentes operativos en el escenario. </w:t>
      </w:r>
    </w:p>
    <w:p w14:paraId="3451B26D" w14:textId="77777777" w:rsidR="008D74C9" w:rsidRPr="00CC3BDD" w:rsidRDefault="008D74C9" w:rsidP="008D74C9">
      <w:pPr>
        <w:pStyle w:val="Prrafodelista"/>
        <w:autoSpaceDE w:val="0"/>
        <w:autoSpaceDN w:val="0"/>
        <w:adjustRightInd w:val="0"/>
        <w:spacing w:after="0" w:line="240" w:lineRule="auto"/>
        <w:rPr>
          <w:rFonts w:cs="Times New Roman"/>
          <w:b/>
          <w:szCs w:val="24"/>
        </w:rPr>
      </w:pPr>
    </w:p>
    <w:p w14:paraId="2FB84C59" w14:textId="739CBD09" w:rsidR="00470E7B" w:rsidRDefault="00470E7B" w:rsidP="005077EB">
      <w:pPr>
        <w:autoSpaceDE w:val="0"/>
        <w:autoSpaceDN w:val="0"/>
        <w:adjustRightInd w:val="0"/>
        <w:spacing w:after="0" w:line="240" w:lineRule="auto"/>
        <w:jc w:val="left"/>
        <w:rPr>
          <w:rFonts w:cs="Times New Roman"/>
          <w:szCs w:val="24"/>
        </w:rPr>
      </w:pPr>
    </w:p>
    <w:p w14:paraId="5F0CF668" w14:textId="008EEB68" w:rsidR="008D74C9" w:rsidRPr="008D74C9" w:rsidRDefault="008D74C9" w:rsidP="000C5715">
      <w:r>
        <w:t xml:space="preserve">Además de esta clasificación, es importante tener en cuenta la experiencia del operador en el diseño de la interfaz. Para el caso de un operador con experiencia, por ejemplo se hace indispensable el uso de la simbología y controles que suelen formar una cabina de mando. Sin embargo, para un operador más genérico se podrían utilizar otro tipo de métodos de visualización adaptados similares a los distintos tipos de interfaces que se ofrecen en otras aplicaciones informáticas. </w:t>
      </w:r>
      <w:r w:rsidRPr="008D74C9">
        <w:t>En cualquier caso, independientemente del tipo de operador y vehículo</w:t>
      </w:r>
      <w:r>
        <w:t xml:space="preserve"> hay una </w:t>
      </w:r>
      <w:r w:rsidRPr="008D74C9">
        <w:t xml:space="preserve">complejidad </w:t>
      </w:r>
      <w:r>
        <w:t xml:space="preserve">añadida </w:t>
      </w:r>
      <w:r w:rsidRPr="008D74C9">
        <w:t>entorno a</w:t>
      </w:r>
      <w:r>
        <w:t>l nivel de dependencia con vehículo o los distintos factores humanos debidos a la separación física existente entre el operador y el vehículo.</w:t>
      </w:r>
    </w:p>
    <w:p w14:paraId="29A1AFAF" w14:textId="77777777" w:rsidR="00684C23" w:rsidRPr="00CB13EC" w:rsidRDefault="00684C23" w:rsidP="00FD068D"/>
    <w:p w14:paraId="5E17A019" w14:textId="25E769DA" w:rsidR="00FE7B6E" w:rsidRPr="00FB1D15" w:rsidRDefault="00FE7B6E" w:rsidP="0040330D">
      <w:pPr>
        <w:pStyle w:val="Ttulo2"/>
      </w:pPr>
      <w:bookmarkStart w:id="11" w:name="_Toc421220123"/>
      <w:r w:rsidRPr="00FB1D15">
        <w:t>Niveles de autonomía</w:t>
      </w:r>
      <w:bookmarkEnd w:id="11"/>
    </w:p>
    <w:p w14:paraId="378E4423" w14:textId="77777777" w:rsidR="00FE7B6E" w:rsidRPr="00E96811" w:rsidRDefault="00FE7B6E" w:rsidP="0055531B"/>
    <w:p w14:paraId="7A5AD934" w14:textId="77777777" w:rsidR="00FE7B6E" w:rsidRDefault="00FE7B6E" w:rsidP="00FE7B6E">
      <w:pPr>
        <w:rPr>
          <w:rFonts w:cs="Times New Roman"/>
          <w:szCs w:val="24"/>
        </w:rPr>
      </w:pPr>
      <w:r w:rsidRPr="00CA6B90">
        <w:rPr>
          <w:rFonts w:cs="Times New Roman"/>
          <w:szCs w:val="24"/>
        </w:rPr>
        <w:t xml:space="preserve">Los niveles de autonomía de cualquier sistema, suponen un factor determinante en el diseño de interfaces persona-ordenador, influyendo directamente en la cantidad de información que tiene que ser presentada al usuario. </w:t>
      </w:r>
      <w:r>
        <w:rPr>
          <w:rFonts w:cs="Times New Roman"/>
          <w:szCs w:val="24"/>
        </w:rPr>
        <w:t xml:space="preserve">Así mismo, determinan los posibles modos de interacción u operación del usuario con el vehículo aéreo no tripulado, influyendo directamente en el nivel de complejidad de la misma. </w:t>
      </w:r>
      <w:r w:rsidRPr="00CA6B90">
        <w:rPr>
          <w:rFonts w:cs="Times New Roman"/>
          <w:szCs w:val="24"/>
        </w:rPr>
        <w:t>Por este motivo,</w:t>
      </w:r>
      <w:r>
        <w:rPr>
          <w:rFonts w:cs="Times New Roman"/>
          <w:szCs w:val="24"/>
        </w:rPr>
        <w:t xml:space="preserve"> en el capítulo siguiente,</w:t>
      </w:r>
      <w:r w:rsidRPr="00CA6B90">
        <w:rPr>
          <w:rFonts w:cs="Times New Roman"/>
          <w:szCs w:val="24"/>
        </w:rPr>
        <w:t xml:space="preserve"> se hace un análisis de los diferentes niveles de autonomía en los vehículos aéreos no tripulados.</w:t>
      </w:r>
    </w:p>
    <w:p w14:paraId="0A4B881F" w14:textId="77777777" w:rsidR="00FE7B6E" w:rsidRPr="00CA6B90" w:rsidRDefault="00FE7B6E" w:rsidP="00FE7B6E">
      <w:pPr>
        <w:rPr>
          <w:rFonts w:cs="Times New Roman"/>
          <w:szCs w:val="24"/>
        </w:rPr>
      </w:pPr>
    </w:p>
    <w:p w14:paraId="0EB1B3DA" w14:textId="20AFFBED" w:rsidR="00FE7B6E" w:rsidRPr="00CA6B90" w:rsidRDefault="00FE7B6E" w:rsidP="00FE7B6E">
      <w:pPr>
        <w:rPr>
          <w:rFonts w:cs="Times New Roman"/>
          <w:szCs w:val="24"/>
        </w:rPr>
      </w:pPr>
      <w:r w:rsidRPr="00CA6B90">
        <w:rPr>
          <w:rFonts w:cs="Times New Roman"/>
          <w:szCs w:val="24"/>
        </w:rPr>
        <w:t>Los niveles de autonomía describen el grado en el que un sistema robótico es capaz de tomar decisiones y ejecutar diferentes acciones. Estos grados de autonomía hacen una diferenciación entr</w:t>
      </w:r>
      <w:r w:rsidR="00366518">
        <w:rPr>
          <w:rFonts w:cs="Times New Roman"/>
          <w:szCs w:val="24"/>
        </w:rPr>
        <w:t xml:space="preserve">e los </w:t>
      </w:r>
      <w:r w:rsidRPr="00CA6B90">
        <w:rPr>
          <w:rFonts w:cs="Times New Roman"/>
          <w:szCs w:val="24"/>
        </w:rPr>
        <w:t>sistemas que se pueden encontrar</w:t>
      </w:r>
      <w:r w:rsidR="00366518">
        <w:rPr>
          <w:rFonts w:cs="Times New Roman"/>
          <w:szCs w:val="24"/>
        </w:rPr>
        <w:t>,</w:t>
      </w:r>
      <w:r w:rsidRPr="00CA6B90">
        <w:rPr>
          <w:rFonts w:cs="Times New Roman"/>
          <w:szCs w:val="24"/>
        </w:rPr>
        <w:t xml:space="preserve"> clasificándolos en sistemas automáticos, sistemas autónomos y sistemas inteligentes.</w:t>
      </w:r>
    </w:p>
    <w:p w14:paraId="524D7A93" w14:textId="77777777" w:rsidR="00FE7B6E" w:rsidRDefault="00FE7B6E" w:rsidP="008C635A">
      <w:pPr>
        <w:pStyle w:val="Prrafodelista"/>
        <w:numPr>
          <w:ilvl w:val="0"/>
          <w:numId w:val="50"/>
        </w:numPr>
        <w:spacing w:after="0" w:line="240" w:lineRule="auto"/>
        <w:jc w:val="left"/>
      </w:pPr>
      <w:r w:rsidRPr="00366518">
        <w:rPr>
          <w:b/>
        </w:rPr>
        <w:t>Los sistemas automáticos</w:t>
      </w:r>
      <w:r>
        <w:t xml:space="preserve"> son sistemas encargados de realizar tareas pre-programadas sin ninguna capacidad de razonamiento o decisión. </w:t>
      </w:r>
    </w:p>
    <w:p w14:paraId="01644514" w14:textId="77777777" w:rsidR="00FE7B6E" w:rsidRDefault="00FE7B6E" w:rsidP="00FE7B6E">
      <w:pPr>
        <w:pStyle w:val="Prrafodelista"/>
      </w:pPr>
    </w:p>
    <w:p w14:paraId="7EBAC46A" w14:textId="6298F140" w:rsidR="00FE7B6E" w:rsidRDefault="00366518" w:rsidP="008C635A">
      <w:pPr>
        <w:pStyle w:val="Prrafodelista"/>
        <w:numPr>
          <w:ilvl w:val="0"/>
          <w:numId w:val="48"/>
        </w:numPr>
      </w:pPr>
      <w:r w:rsidRPr="008C635A">
        <w:rPr>
          <w:b/>
        </w:rPr>
        <w:t>Los sistemas autónomos</w:t>
      </w:r>
      <w:r>
        <w:t xml:space="preserve"> tienen</w:t>
      </w:r>
      <w:r w:rsidR="00FE7B6E">
        <w:t xml:space="preserve"> la habilidad para sentir, percibir, analizar, comunicar, planificar, tomar decisiones y actuar para lograr conseguir los objetivos asignados por un operador humano a través del diseño del mismo. Este nivel de operación involucra otros procesos relacionados como podría ser la automatización definida como la pre-programación de actuación como respuesta a un estímulo específico o la adaptabilidad, referida a la capacidad de reacción a cambios en el entorno sin la asistencia de un operador.</w:t>
      </w:r>
    </w:p>
    <w:p w14:paraId="5E0E0088" w14:textId="77777777" w:rsidR="00FE7B6E" w:rsidRDefault="00FE7B6E" w:rsidP="00FE7B6E">
      <w:pPr>
        <w:pStyle w:val="Prrafodelista"/>
      </w:pPr>
    </w:p>
    <w:p w14:paraId="07C7CAC9" w14:textId="149EE126" w:rsidR="00D14E73" w:rsidRPr="00FB1D15" w:rsidRDefault="00FE7B6E" w:rsidP="008C635A">
      <w:pPr>
        <w:pStyle w:val="Prrafodelista"/>
        <w:numPr>
          <w:ilvl w:val="0"/>
          <w:numId w:val="49"/>
        </w:numPr>
        <w:spacing w:after="0" w:line="240" w:lineRule="auto"/>
        <w:jc w:val="left"/>
      </w:pPr>
      <w:r w:rsidRPr="001B1F7D">
        <w:rPr>
          <w:b/>
        </w:rPr>
        <w:t>Los sistemas inteligentes</w:t>
      </w:r>
      <w:r>
        <w:t xml:space="preserve"> se definen como sistemas autónomos con la capacidad de decidir o generar sus propias metas u objetivos dependiendo de sus propias motivaciones.</w:t>
      </w:r>
    </w:p>
    <w:p w14:paraId="16BB26A3" w14:textId="77777777" w:rsidR="00D14E73" w:rsidRDefault="00D14E73" w:rsidP="00FE7B6E">
      <w:pPr>
        <w:rPr>
          <w:rFonts w:cs="Times New Roman"/>
          <w:szCs w:val="24"/>
        </w:rPr>
      </w:pPr>
    </w:p>
    <w:p w14:paraId="24C5F5BC" w14:textId="77777777" w:rsidR="00D14E73" w:rsidRDefault="00D14E73" w:rsidP="00FE7B6E">
      <w:pPr>
        <w:rPr>
          <w:rFonts w:cs="Times New Roman"/>
          <w:szCs w:val="24"/>
        </w:rPr>
      </w:pPr>
    </w:p>
    <w:p w14:paraId="7D02CFC2" w14:textId="5F27E84D" w:rsidR="00FE7B6E" w:rsidRPr="0040330D" w:rsidRDefault="00FE7B6E" w:rsidP="0040330D">
      <w:pPr>
        <w:pStyle w:val="Ttulo3"/>
        <w:rPr>
          <w:lang w:val="en-US"/>
        </w:rPr>
      </w:pPr>
      <w:bookmarkStart w:id="12" w:name="_Toc421220124"/>
      <w:r w:rsidRPr="0040330D">
        <w:rPr>
          <w:lang w:val="en-US"/>
        </w:rPr>
        <w:t xml:space="preserve">Autonomy Levels </w:t>
      </w:r>
      <w:proofErr w:type="gramStart"/>
      <w:r w:rsidRPr="0040330D">
        <w:rPr>
          <w:lang w:val="en-US"/>
        </w:rPr>
        <w:t>For</w:t>
      </w:r>
      <w:proofErr w:type="gramEnd"/>
      <w:r w:rsidRPr="0040330D">
        <w:rPr>
          <w:lang w:val="en-US"/>
        </w:rPr>
        <w:t xml:space="preserve"> Unmanned Rotorcraft Systems (ALFURS)</w:t>
      </w:r>
      <w:bookmarkEnd w:id="12"/>
    </w:p>
    <w:p w14:paraId="08962899" w14:textId="77777777" w:rsidR="0086798E" w:rsidRPr="0086798E" w:rsidRDefault="0086798E" w:rsidP="0086798E">
      <w:pPr>
        <w:rPr>
          <w:lang w:val="en-US"/>
        </w:rPr>
      </w:pPr>
    </w:p>
    <w:p w14:paraId="0F799D3C" w14:textId="4791B687" w:rsidR="00FB1D15" w:rsidRPr="006A520A" w:rsidRDefault="00FE7B6E" w:rsidP="00FE7B6E">
      <w:pPr>
        <w:rPr>
          <w:rFonts w:cs="Times New Roman"/>
          <w:szCs w:val="24"/>
        </w:rPr>
      </w:pPr>
      <w:r w:rsidRPr="006A520A">
        <w:rPr>
          <w:rFonts w:cs="Times New Roman"/>
          <w:szCs w:val="24"/>
        </w:rPr>
        <w:t>En 1192 Tom Sheridan propuso 10 niveles de autonomía, partiendo de sistemas robóticos controlados casi completamente por el ser humano hasta sistemas robóticos completamente autónomos, los cuales no requieren ningún tipo de interacción humana. Dentro de estos 10 niveles se describen los siguientes:</w:t>
      </w:r>
    </w:p>
    <w:p w14:paraId="2BF39D7E" w14:textId="77777777" w:rsidR="00FE7B6E" w:rsidRPr="006A520A" w:rsidRDefault="00FE7B6E" w:rsidP="00FE7B6E">
      <w:pPr>
        <w:autoSpaceDE w:val="0"/>
        <w:autoSpaceDN w:val="0"/>
        <w:adjustRightInd w:val="0"/>
        <w:spacing w:after="0" w:line="240" w:lineRule="auto"/>
        <w:ind w:left="708"/>
        <w:rPr>
          <w:rFonts w:cs="Times New Roman"/>
          <w:szCs w:val="24"/>
        </w:rPr>
      </w:pPr>
      <w:r w:rsidRPr="006A520A">
        <w:rPr>
          <w:rFonts w:cs="Times New Roman"/>
          <w:szCs w:val="24"/>
        </w:rPr>
        <w:t>1. El ordenador no ofrece asistencia, el humano hace todo.</w:t>
      </w:r>
    </w:p>
    <w:p w14:paraId="3BEDAD63" w14:textId="77777777" w:rsidR="00FE7B6E" w:rsidRPr="006A520A" w:rsidRDefault="00FE7B6E" w:rsidP="00FE7B6E">
      <w:pPr>
        <w:autoSpaceDE w:val="0"/>
        <w:autoSpaceDN w:val="0"/>
        <w:adjustRightInd w:val="0"/>
        <w:spacing w:after="0" w:line="240" w:lineRule="auto"/>
        <w:ind w:left="708"/>
        <w:rPr>
          <w:rFonts w:cs="Times New Roman"/>
          <w:szCs w:val="24"/>
        </w:rPr>
      </w:pPr>
      <w:r w:rsidRPr="006A520A">
        <w:rPr>
          <w:rFonts w:cs="Times New Roman"/>
          <w:szCs w:val="24"/>
        </w:rPr>
        <w:t>2. El ordenador ofrece una serie de acciones alternativas.</w:t>
      </w:r>
    </w:p>
    <w:p w14:paraId="282174CD" w14:textId="77777777" w:rsidR="00FE7B6E" w:rsidRPr="006A520A" w:rsidRDefault="00FE7B6E" w:rsidP="00FE7B6E">
      <w:pPr>
        <w:autoSpaceDE w:val="0"/>
        <w:autoSpaceDN w:val="0"/>
        <w:adjustRightInd w:val="0"/>
        <w:spacing w:after="0" w:line="240" w:lineRule="auto"/>
        <w:ind w:left="708"/>
        <w:rPr>
          <w:rFonts w:cs="Times New Roman"/>
          <w:szCs w:val="24"/>
        </w:rPr>
      </w:pPr>
      <w:r w:rsidRPr="006A520A">
        <w:rPr>
          <w:rFonts w:cs="Times New Roman"/>
          <w:szCs w:val="24"/>
        </w:rPr>
        <w:t>3. El ordenador estrecha la selección a unas pocas elecciones.</w:t>
      </w:r>
    </w:p>
    <w:p w14:paraId="268A9B0A" w14:textId="77777777" w:rsidR="00FE7B6E" w:rsidRPr="006A520A" w:rsidRDefault="00FE7B6E" w:rsidP="00FE7B6E">
      <w:pPr>
        <w:autoSpaceDE w:val="0"/>
        <w:autoSpaceDN w:val="0"/>
        <w:adjustRightInd w:val="0"/>
        <w:spacing w:after="0" w:line="240" w:lineRule="auto"/>
        <w:ind w:left="708"/>
        <w:rPr>
          <w:rFonts w:cs="Times New Roman"/>
          <w:szCs w:val="24"/>
        </w:rPr>
      </w:pPr>
      <w:r w:rsidRPr="006A520A">
        <w:rPr>
          <w:rFonts w:cs="Times New Roman"/>
          <w:szCs w:val="24"/>
        </w:rPr>
        <w:t>4. El ordenador sugiere una única acción</w:t>
      </w:r>
    </w:p>
    <w:p w14:paraId="2E6A9BCF" w14:textId="77777777" w:rsidR="00FE7B6E" w:rsidRPr="006A520A" w:rsidRDefault="00FE7B6E" w:rsidP="00FE7B6E">
      <w:pPr>
        <w:autoSpaceDE w:val="0"/>
        <w:autoSpaceDN w:val="0"/>
        <w:adjustRightInd w:val="0"/>
        <w:spacing w:after="0" w:line="240" w:lineRule="auto"/>
        <w:ind w:left="708"/>
        <w:rPr>
          <w:rFonts w:cs="Times New Roman"/>
          <w:szCs w:val="24"/>
        </w:rPr>
      </w:pPr>
      <w:r w:rsidRPr="006A520A">
        <w:rPr>
          <w:rFonts w:cs="Times New Roman"/>
          <w:szCs w:val="24"/>
        </w:rPr>
        <w:t>5. El ordenador ejecuta la acción si el humano la aprueba.</w:t>
      </w:r>
    </w:p>
    <w:p w14:paraId="4AE8317C" w14:textId="77777777" w:rsidR="00FE7B6E" w:rsidRDefault="00FE7B6E" w:rsidP="00FE7B6E">
      <w:pPr>
        <w:autoSpaceDE w:val="0"/>
        <w:autoSpaceDN w:val="0"/>
        <w:adjustRightInd w:val="0"/>
        <w:spacing w:after="0" w:line="240" w:lineRule="auto"/>
        <w:ind w:left="708"/>
        <w:rPr>
          <w:rFonts w:cs="Times New Roman"/>
          <w:szCs w:val="24"/>
        </w:rPr>
      </w:pPr>
      <w:r w:rsidRPr="006A520A">
        <w:rPr>
          <w:rFonts w:cs="Times New Roman"/>
          <w:szCs w:val="24"/>
        </w:rPr>
        <w:t>6. El ordenador permite al humano un tiempo de aceptación de la acción</w:t>
      </w:r>
      <w:r>
        <w:rPr>
          <w:rFonts w:cs="Times New Roman"/>
          <w:szCs w:val="24"/>
        </w:rPr>
        <w:t xml:space="preserve"> </w:t>
      </w:r>
      <w:r w:rsidRPr="006A520A">
        <w:rPr>
          <w:rFonts w:cs="Times New Roman"/>
          <w:szCs w:val="24"/>
        </w:rPr>
        <w:t xml:space="preserve">antes de </w:t>
      </w:r>
      <w:r>
        <w:rPr>
          <w:rFonts w:cs="Times New Roman"/>
          <w:szCs w:val="24"/>
        </w:rPr>
        <w:t xml:space="preserve">  </w:t>
      </w:r>
    </w:p>
    <w:p w14:paraId="48BF415B" w14:textId="77777777" w:rsidR="00FE7B6E" w:rsidRPr="006A520A" w:rsidRDefault="00FE7B6E" w:rsidP="00FE7B6E">
      <w:pPr>
        <w:autoSpaceDE w:val="0"/>
        <w:autoSpaceDN w:val="0"/>
        <w:adjustRightInd w:val="0"/>
        <w:spacing w:after="0" w:line="240" w:lineRule="auto"/>
        <w:ind w:left="708"/>
        <w:rPr>
          <w:rFonts w:cs="Times New Roman"/>
          <w:szCs w:val="24"/>
        </w:rPr>
      </w:pPr>
      <w:r>
        <w:rPr>
          <w:rFonts w:cs="Times New Roman"/>
          <w:szCs w:val="24"/>
        </w:rPr>
        <w:t xml:space="preserve">    </w:t>
      </w:r>
      <w:proofErr w:type="gramStart"/>
      <w:r w:rsidRPr="006A520A">
        <w:rPr>
          <w:rFonts w:cs="Times New Roman"/>
          <w:szCs w:val="24"/>
        </w:rPr>
        <w:t>ser</w:t>
      </w:r>
      <w:proofErr w:type="gramEnd"/>
      <w:r w:rsidRPr="006A520A">
        <w:rPr>
          <w:rFonts w:cs="Times New Roman"/>
          <w:szCs w:val="24"/>
        </w:rPr>
        <w:t xml:space="preserve"> ejecutada automáticamente.</w:t>
      </w:r>
    </w:p>
    <w:p w14:paraId="6C3B1BB2" w14:textId="77777777" w:rsidR="00FE7B6E" w:rsidRPr="006A520A" w:rsidRDefault="00FE7B6E" w:rsidP="00FE7B6E">
      <w:pPr>
        <w:autoSpaceDE w:val="0"/>
        <w:autoSpaceDN w:val="0"/>
        <w:adjustRightInd w:val="0"/>
        <w:spacing w:after="0" w:line="240" w:lineRule="auto"/>
        <w:ind w:left="708"/>
        <w:rPr>
          <w:rFonts w:cs="Times New Roman"/>
          <w:szCs w:val="24"/>
        </w:rPr>
      </w:pPr>
      <w:r w:rsidRPr="006A520A">
        <w:rPr>
          <w:rFonts w:cs="Times New Roman"/>
          <w:szCs w:val="24"/>
        </w:rPr>
        <w:t>7. El ordenador ejecuta automáticamente la acción informando al humano.</w:t>
      </w:r>
    </w:p>
    <w:p w14:paraId="32A25B20" w14:textId="679EC0AD" w:rsidR="00FE7B6E" w:rsidRDefault="00FE7B6E" w:rsidP="00FE7B6E">
      <w:pPr>
        <w:autoSpaceDE w:val="0"/>
        <w:autoSpaceDN w:val="0"/>
        <w:adjustRightInd w:val="0"/>
        <w:spacing w:after="0" w:line="240" w:lineRule="auto"/>
        <w:ind w:left="708"/>
        <w:rPr>
          <w:rFonts w:cs="Times New Roman"/>
          <w:szCs w:val="24"/>
        </w:rPr>
      </w:pPr>
      <w:r w:rsidRPr="006A520A">
        <w:rPr>
          <w:rFonts w:cs="Times New Roman"/>
          <w:szCs w:val="24"/>
        </w:rPr>
        <w:t>8.</w:t>
      </w:r>
      <w:r w:rsidR="00C50109">
        <w:rPr>
          <w:rFonts w:cs="Times New Roman"/>
          <w:szCs w:val="24"/>
        </w:rPr>
        <w:t xml:space="preserve"> </w:t>
      </w:r>
      <w:r w:rsidRPr="006A520A">
        <w:rPr>
          <w:rFonts w:cs="Times New Roman"/>
          <w:szCs w:val="24"/>
        </w:rPr>
        <w:t>El ordenador informa al humano después de ejecutar la acción</w:t>
      </w:r>
      <w:r>
        <w:rPr>
          <w:rFonts w:cs="Times New Roman"/>
          <w:szCs w:val="24"/>
        </w:rPr>
        <w:t xml:space="preserve"> </w:t>
      </w:r>
    </w:p>
    <w:p w14:paraId="198E9DFD" w14:textId="77777777" w:rsidR="00FE7B6E" w:rsidRDefault="00FE7B6E" w:rsidP="00FE7B6E">
      <w:pPr>
        <w:autoSpaceDE w:val="0"/>
        <w:autoSpaceDN w:val="0"/>
        <w:adjustRightInd w:val="0"/>
        <w:spacing w:after="0" w:line="240" w:lineRule="auto"/>
        <w:ind w:left="708"/>
        <w:rPr>
          <w:rFonts w:cs="Times New Roman"/>
          <w:szCs w:val="24"/>
        </w:rPr>
      </w:pPr>
      <w:r>
        <w:rPr>
          <w:rFonts w:cs="Times New Roman"/>
          <w:szCs w:val="24"/>
        </w:rPr>
        <w:t xml:space="preserve">    </w:t>
      </w:r>
      <w:proofErr w:type="gramStart"/>
      <w:r>
        <w:rPr>
          <w:rFonts w:cs="Times New Roman"/>
          <w:szCs w:val="24"/>
        </w:rPr>
        <w:t>automáticamente</w:t>
      </w:r>
      <w:proofErr w:type="gramEnd"/>
      <w:r>
        <w:rPr>
          <w:rFonts w:cs="Times New Roman"/>
          <w:szCs w:val="24"/>
        </w:rPr>
        <w:t xml:space="preserve">, </w:t>
      </w:r>
      <w:r w:rsidRPr="006A520A">
        <w:rPr>
          <w:rFonts w:cs="Times New Roman"/>
          <w:szCs w:val="24"/>
        </w:rPr>
        <w:t>solo si el humano pregunta.</w:t>
      </w:r>
    </w:p>
    <w:p w14:paraId="45F87D8E" w14:textId="255678F5" w:rsidR="00C50109" w:rsidRDefault="00C50109" w:rsidP="00C50109">
      <w:pPr>
        <w:autoSpaceDE w:val="0"/>
        <w:autoSpaceDN w:val="0"/>
        <w:adjustRightInd w:val="0"/>
        <w:spacing w:after="0" w:line="240" w:lineRule="auto"/>
        <w:ind w:left="708"/>
        <w:rPr>
          <w:rFonts w:cs="Times New Roman"/>
          <w:szCs w:val="24"/>
        </w:rPr>
      </w:pPr>
      <w:r>
        <w:rPr>
          <w:rFonts w:cs="Times New Roman"/>
          <w:szCs w:val="24"/>
        </w:rPr>
        <w:t>9</w:t>
      </w:r>
      <w:r w:rsidRPr="006A520A">
        <w:rPr>
          <w:rFonts w:cs="Times New Roman"/>
          <w:szCs w:val="24"/>
        </w:rPr>
        <w:t>.</w:t>
      </w:r>
      <w:r>
        <w:rPr>
          <w:rFonts w:cs="Times New Roman"/>
          <w:szCs w:val="24"/>
        </w:rPr>
        <w:t xml:space="preserve"> </w:t>
      </w:r>
      <w:r w:rsidRPr="006A520A">
        <w:rPr>
          <w:rFonts w:cs="Times New Roman"/>
          <w:szCs w:val="24"/>
        </w:rPr>
        <w:t>El ordenador informa al humano después de ejecutar la acción</w:t>
      </w:r>
      <w:r>
        <w:rPr>
          <w:rFonts w:cs="Times New Roman"/>
          <w:szCs w:val="24"/>
        </w:rPr>
        <w:t xml:space="preserve"> </w:t>
      </w:r>
    </w:p>
    <w:p w14:paraId="68F58806" w14:textId="0539DC02" w:rsidR="00C50109" w:rsidRPr="006A520A" w:rsidRDefault="00C50109" w:rsidP="00C50109">
      <w:pPr>
        <w:autoSpaceDE w:val="0"/>
        <w:autoSpaceDN w:val="0"/>
        <w:adjustRightInd w:val="0"/>
        <w:spacing w:after="0" w:line="240" w:lineRule="auto"/>
        <w:ind w:left="708"/>
        <w:rPr>
          <w:rFonts w:cs="Times New Roman"/>
          <w:szCs w:val="24"/>
        </w:rPr>
      </w:pPr>
      <w:r>
        <w:rPr>
          <w:rFonts w:cs="Times New Roman"/>
          <w:szCs w:val="24"/>
        </w:rPr>
        <w:t xml:space="preserve">    </w:t>
      </w:r>
      <w:proofErr w:type="gramStart"/>
      <w:r>
        <w:rPr>
          <w:rFonts w:cs="Times New Roman"/>
          <w:szCs w:val="24"/>
        </w:rPr>
        <w:t>automáticamente</w:t>
      </w:r>
      <w:proofErr w:type="gramEnd"/>
      <w:r>
        <w:rPr>
          <w:rFonts w:cs="Times New Roman"/>
          <w:szCs w:val="24"/>
        </w:rPr>
        <w:t>, solo si el ordenador decide que debe hacerlo.</w:t>
      </w:r>
    </w:p>
    <w:p w14:paraId="7F61021B" w14:textId="17B9F053" w:rsidR="00FE7B6E" w:rsidRPr="00A210C2" w:rsidRDefault="00C50109" w:rsidP="00C50109">
      <w:pPr>
        <w:autoSpaceDE w:val="0"/>
        <w:autoSpaceDN w:val="0"/>
        <w:adjustRightInd w:val="0"/>
        <w:spacing w:after="0" w:line="240" w:lineRule="auto"/>
        <w:rPr>
          <w:rFonts w:cs="Times New Roman"/>
          <w:szCs w:val="24"/>
        </w:rPr>
      </w:pPr>
      <w:r>
        <w:rPr>
          <w:rFonts w:cs="Times New Roman"/>
          <w:szCs w:val="24"/>
        </w:rPr>
        <w:t xml:space="preserve">           </w:t>
      </w:r>
      <w:r w:rsidR="00FE7B6E" w:rsidRPr="006A520A">
        <w:rPr>
          <w:rFonts w:cs="Times New Roman"/>
          <w:szCs w:val="24"/>
        </w:rPr>
        <w:t>10. El ordenador decide todo y actúa auto</w:t>
      </w:r>
      <w:r w:rsidR="00FE7B6E">
        <w:rPr>
          <w:rFonts w:cs="Times New Roman"/>
          <w:szCs w:val="24"/>
        </w:rPr>
        <w:t>máticamente ignorando al humano.</w:t>
      </w:r>
    </w:p>
    <w:p w14:paraId="479ABD18" w14:textId="77777777" w:rsidR="00FE7B6E" w:rsidRPr="006A520A" w:rsidRDefault="00FE7B6E" w:rsidP="00FE7B6E"/>
    <w:p w14:paraId="16552228" w14:textId="77777777" w:rsidR="00FE7B6E" w:rsidRDefault="00FE7B6E" w:rsidP="00FE7B6E">
      <w:pPr>
        <w:rPr>
          <w:lang w:val="en-US"/>
        </w:rPr>
      </w:pPr>
      <w:r w:rsidRPr="003923ED">
        <w:rPr>
          <w:noProof/>
          <w:lang w:eastAsia="es-ES"/>
        </w:rPr>
        <w:lastRenderedPageBreak/>
        <w:drawing>
          <wp:inline distT="0" distB="0" distL="0" distR="0" wp14:anchorId="4C941683" wp14:editId="28194018">
            <wp:extent cx="5400040" cy="3345815"/>
            <wp:effectExtent l="0" t="0" r="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3345815"/>
                    </a:xfrm>
                    <a:prstGeom prst="rect">
                      <a:avLst/>
                    </a:prstGeom>
                    <a:noFill/>
                    <a:ln>
                      <a:noFill/>
                    </a:ln>
                  </pic:spPr>
                </pic:pic>
              </a:graphicData>
            </a:graphic>
          </wp:inline>
        </w:drawing>
      </w:r>
    </w:p>
    <w:p w14:paraId="5B0C033D" w14:textId="673FAFF6" w:rsidR="00FE7B6E" w:rsidRPr="00402ED4" w:rsidRDefault="00FB1D15" w:rsidP="00FB1D15">
      <w:pPr>
        <w:jc w:val="center"/>
      </w:pPr>
      <w:r>
        <w:rPr>
          <w:rFonts w:cs="Times New Roman"/>
          <w:i/>
          <w:iCs/>
          <w:szCs w:val="24"/>
        </w:rPr>
        <w:t>Figura 2-3</w:t>
      </w:r>
      <w:r w:rsidR="00402ED4">
        <w:rPr>
          <w:rFonts w:cs="Times New Roman"/>
          <w:i/>
          <w:iCs/>
          <w:szCs w:val="24"/>
        </w:rPr>
        <w:t>. Clasificación de Tom Sheridan</w:t>
      </w:r>
      <w:r w:rsidRPr="00D22519">
        <w:rPr>
          <w:rFonts w:cs="Times New Roman"/>
          <w:i/>
          <w:iCs/>
          <w:szCs w:val="24"/>
        </w:rPr>
        <w:t>.</w:t>
      </w:r>
    </w:p>
    <w:p w14:paraId="76E52987" w14:textId="77777777" w:rsidR="00FE7B6E" w:rsidRPr="00402ED4" w:rsidRDefault="00FE7B6E" w:rsidP="00FE7B6E"/>
    <w:p w14:paraId="341D1D06" w14:textId="28451586" w:rsidR="00A031A1" w:rsidRDefault="00A031A1" w:rsidP="00FE7B6E">
      <w:r w:rsidRPr="00A031A1">
        <w:t>Sin embargo, este m</w:t>
      </w:r>
      <w:r>
        <w:t>étodo de clasificación no puede ser aplicado a cualquier dominio, ya que resulta muy complicado establecer una cuantificación de los niveles a niveles que pueda ser aplicado en cualquier contexto. Por este motivo, en el año 2000 se propuso un</w:t>
      </w:r>
      <w:r w:rsidR="00001003">
        <w:t>a</w:t>
      </w:r>
      <w:r>
        <w:t xml:space="preserve"> revisión usando modelos divididos en 4 clases de funciones. Estas clases de funciones son la adquisición de la información, análisis de la información, selección de decisiones y acciones y la implementació</w:t>
      </w:r>
      <w:r w:rsidR="00FB1D15">
        <w:t>n de las acciones.</w:t>
      </w:r>
    </w:p>
    <w:p w14:paraId="6E50195F" w14:textId="7BC59DDD" w:rsidR="00FE7B6E" w:rsidRDefault="00A031A1" w:rsidP="00FE7B6E">
      <w:r w:rsidRPr="00A031A1">
        <w:t xml:space="preserve">En 2002, el </w:t>
      </w:r>
      <w:r w:rsidRPr="00A031A1">
        <w:rPr>
          <w:i/>
        </w:rPr>
        <w:t xml:space="preserve">US Air </w:t>
      </w:r>
      <w:proofErr w:type="spellStart"/>
      <w:r w:rsidRPr="00A031A1">
        <w:rPr>
          <w:i/>
        </w:rPr>
        <w:t>Force</w:t>
      </w:r>
      <w:proofErr w:type="spellEnd"/>
      <w:r w:rsidRPr="00A031A1">
        <w:rPr>
          <w:i/>
        </w:rPr>
        <w:t xml:space="preserve"> </w:t>
      </w:r>
      <w:proofErr w:type="spellStart"/>
      <w:r w:rsidRPr="00A031A1">
        <w:rPr>
          <w:i/>
        </w:rPr>
        <w:t>Research</w:t>
      </w:r>
      <w:proofErr w:type="spellEnd"/>
      <w:r w:rsidRPr="00A031A1">
        <w:rPr>
          <w:i/>
        </w:rPr>
        <w:t xml:space="preserve"> </w:t>
      </w:r>
      <w:proofErr w:type="spellStart"/>
      <w:r w:rsidRPr="00A031A1">
        <w:rPr>
          <w:i/>
        </w:rPr>
        <w:t>Laboratory</w:t>
      </w:r>
      <w:proofErr w:type="spellEnd"/>
      <w:r w:rsidRPr="00A031A1">
        <w:rPr>
          <w:i/>
        </w:rPr>
        <w:t xml:space="preserve"> </w:t>
      </w:r>
      <w:r w:rsidR="00D14E73">
        <w:t>(AFRL) realizó una nueva revisió</w:t>
      </w:r>
      <w:r w:rsidRPr="00A031A1">
        <w:t>n, presentando lo que se conoce como “</w:t>
      </w:r>
      <w:proofErr w:type="spellStart"/>
      <w:r w:rsidRPr="00974263">
        <w:rPr>
          <w:i/>
        </w:rPr>
        <w:t>Autonomous</w:t>
      </w:r>
      <w:proofErr w:type="spellEnd"/>
      <w:r w:rsidRPr="00974263">
        <w:rPr>
          <w:i/>
        </w:rPr>
        <w:t xml:space="preserve"> Control </w:t>
      </w:r>
      <w:proofErr w:type="spellStart"/>
      <w:r w:rsidRPr="00974263">
        <w:rPr>
          <w:i/>
        </w:rPr>
        <w:t>Level</w:t>
      </w:r>
      <w:proofErr w:type="spellEnd"/>
      <w:r w:rsidRPr="00974263">
        <w:rPr>
          <w:i/>
        </w:rPr>
        <w:t xml:space="preserve"> (ACL)”</w:t>
      </w:r>
      <w:r>
        <w:t xml:space="preserve"> para medir los diferentes niveles de autonomía en los vehículos aéreos no tripulados. Este modelo utiliza una tabla de 11 niveles de autonomía basado en OODA </w:t>
      </w:r>
      <w:r w:rsidRPr="00A031A1">
        <w:t>(</w:t>
      </w:r>
      <w:r w:rsidRPr="00A031A1">
        <w:rPr>
          <w:i/>
        </w:rPr>
        <w:t xml:space="preserve">Observe, </w:t>
      </w:r>
      <w:proofErr w:type="spellStart"/>
      <w:r w:rsidRPr="00A031A1">
        <w:rPr>
          <w:i/>
        </w:rPr>
        <w:t>Orient</w:t>
      </w:r>
      <w:proofErr w:type="spellEnd"/>
      <w:r w:rsidRPr="00A031A1">
        <w:rPr>
          <w:i/>
        </w:rPr>
        <w:t xml:space="preserve">, Decide and </w:t>
      </w:r>
      <w:proofErr w:type="spellStart"/>
      <w:r w:rsidRPr="00A031A1">
        <w:rPr>
          <w:i/>
        </w:rPr>
        <w:t>Act</w:t>
      </w:r>
      <w:proofErr w:type="spellEnd"/>
      <w:r w:rsidRPr="00A031A1">
        <w:t>)</w:t>
      </w:r>
      <w:r w:rsidR="00B97765">
        <w:t xml:space="preserve"> que hace una división de 4 clases de acciones principales ejecutadas por los UAV.</w:t>
      </w:r>
    </w:p>
    <w:p w14:paraId="4AC2FC96" w14:textId="5AB01A4E" w:rsidR="00B97765" w:rsidRPr="00A031A1" w:rsidRDefault="00B97765" w:rsidP="00FE7B6E">
      <w:r>
        <w:t>La observación está relacionada con la percepción y el conocimiento, la orientación con el análisis y coordinación, la decisión con las elecciones y por último la acción con la habilidad para ejecutar acciones.</w:t>
      </w:r>
    </w:p>
    <w:p w14:paraId="48094B75" w14:textId="7DE03602" w:rsidR="00B97765" w:rsidRDefault="00B97765" w:rsidP="00390BF7">
      <w:r w:rsidRPr="00B97765">
        <w:t xml:space="preserve">En 2007,  el </w:t>
      </w:r>
      <w:proofErr w:type="spellStart"/>
      <w:r w:rsidRPr="00B97765">
        <w:rPr>
          <w:i/>
        </w:rPr>
        <w:t>National</w:t>
      </w:r>
      <w:proofErr w:type="spellEnd"/>
      <w:r w:rsidRPr="00B97765">
        <w:rPr>
          <w:i/>
        </w:rPr>
        <w:t xml:space="preserve"> </w:t>
      </w:r>
      <w:proofErr w:type="spellStart"/>
      <w:r w:rsidRPr="00B97765">
        <w:rPr>
          <w:i/>
        </w:rPr>
        <w:t>Institute</w:t>
      </w:r>
      <w:proofErr w:type="spellEnd"/>
      <w:r w:rsidRPr="00B97765">
        <w:rPr>
          <w:i/>
        </w:rPr>
        <w:t xml:space="preserve"> of </w:t>
      </w:r>
      <w:proofErr w:type="spellStart"/>
      <w:r w:rsidRPr="00B97765">
        <w:rPr>
          <w:i/>
        </w:rPr>
        <w:t>Standards</w:t>
      </w:r>
      <w:proofErr w:type="spellEnd"/>
      <w:r w:rsidRPr="00B97765">
        <w:rPr>
          <w:i/>
        </w:rPr>
        <w:t xml:space="preserve"> and </w:t>
      </w:r>
      <w:proofErr w:type="spellStart"/>
      <w:r w:rsidRPr="00B97765">
        <w:rPr>
          <w:i/>
        </w:rPr>
        <w:t>Technology</w:t>
      </w:r>
      <w:proofErr w:type="spellEnd"/>
      <w:r w:rsidRPr="00B97765">
        <w:rPr>
          <w:i/>
        </w:rPr>
        <w:t xml:space="preserve"> (NIST) </w:t>
      </w:r>
      <w:r w:rsidRPr="00B97765">
        <w:t>desarrolló un marco en el que se definen los diferentes niveles autonomía</w:t>
      </w:r>
      <w:r>
        <w:t xml:space="preserve"> para sistemas autónomos. </w:t>
      </w:r>
      <w:r w:rsidRPr="00B97765">
        <w:rPr>
          <w:lang w:val="en-US"/>
        </w:rPr>
        <w:t xml:space="preserve">Este </w:t>
      </w:r>
      <w:r w:rsidR="00FB1D15" w:rsidRPr="00B97765">
        <w:rPr>
          <w:lang w:val="en-US"/>
        </w:rPr>
        <w:t>Marco</w:t>
      </w:r>
      <w:r w:rsidRPr="00B97765">
        <w:rPr>
          <w:lang w:val="en-US"/>
        </w:rPr>
        <w:t xml:space="preserve"> se </w:t>
      </w:r>
      <w:proofErr w:type="spellStart"/>
      <w:r w:rsidRPr="00B97765">
        <w:rPr>
          <w:lang w:val="en-US"/>
        </w:rPr>
        <w:t>denominó</w:t>
      </w:r>
      <w:proofErr w:type="spellEnd"/>
      <w:r w:rsidRPr="00B97765">
        <w:rPr>
          <w:lang w:val="en-US"/>
        </w:rPr>
        <w:t xml:space="preserve"> </w:t>
      </w:r>
      <w:r w:rsidRPr="00B97765">
        <w:rPr>
          <w:i/>
          <w:lang w:val="en-US"/>
        </w:rPr>
        <w:t xml:space="preserve">Autonomy Levels </w:t>
      </w:r>
      <w:proofErr w:type="gramStart"/>
      <w:r w:rsidRPr="00B97765">
        <w:rPr>
          <w:i/>
          <w:lang w:val="en-US"/>
        </w:rPr>
        <w:t>For</w:t>
      </w:r>
      <w:proofErr w:type="gramEnd"/>
      <w:r w:rsidRPr="00B97765">
        <w:rPr>
          <w:i/>
          <w:lang w:val="en-US"/>
        </w:rPr>
        <w:t xml:space="preserve"> Unmanned Systems (ALFUS).</w:t>
      </w:r>
      <w:r w:rsidR="00974263">
        <w:rPr>
          <w:i/>
          <w:lang w:val="en-US"/>
        </w:rPr>
        <w:t xml:space="preserve"> </w:t>
      </w:r>
      <w:r w:rsidR="00974263" w:rsidRPr="00974263">
        <w:t xml:space="preserve">Este marco </w:t>
      </w:r>
      <w:r w:rsidR="00974263" w:rsidRPr="00974263">
        <w:lastRenderedPageBreak/>
        <w:t>utiliza difere</w:t>
      </w:r>
      <w:r w:rsidR="00974263">
        <w:t>ntes mé</w:t>
      </w:r>
      <w:r w:rsidR="00974263" w:rsidRPr="00974263">
        <w:t xml:space="preserve">tricas, evitando </w:t>
      </w:r>
      <w:r w:rsidR="00001003">
        <w:t>significativas diferencias en</w:t>
      </w:r>
      <w:r w:rsidR="00974263" w:rsidRPr="00974263">
        <w:t xml:space="preserve"> las transiciones </w:t>
      </w:r>
      <w:r w:rsidR="00001003">
        <w:t xml:space="preserve">existentes </w:t>
      </w:r>
      <w:r w:rsidR="00974263" w:rsidRPr="00974263">
        <w:t>entre distintos niveles.</w:t>
      </w:r>
      <w:r w:rsidR="00974263">
        <w:t xml:space="preserve"> </w:t>
      </w:r>
    </w:p>
    <w:p w14:paraId="718D57DA" w14:textId="10F5EA09" w:rsidR="00974263" w:rsidRPr="00974263" w:rsidRDefault="00974263" w:rsidP="00390BF7">
      <w:r>
        <w:t>Para esta clasificación se establecen tres métricas determinantes,</w:t>
      </w:r>
      <w:r w:rsidRPr="00974263">
        <w:t xml:space="preserve"> </w:t>
      </w:r>
      <w:r w:rsidRPr="00974263">
        <w:rPr>
          <w:i/>
        </w:rPr>
        <w:t>Human Independence (HI</w:t>
      </w:r>
      <w:r>
        <w:rPr>
          <w:i/>
        </w:rPr>
        <w:t xml:space="preserve">), </w:t>
      </w:r>
      <w:proofErr w:type="spellStart"/>
      <w:r>
        <w:rPr>
          <w:i/>
        </w:rPr>
        <w:t>Mission</w:t>
      </w:r>
      <w:proofErr w:type="spellEnd"/>
      <w:r>
        <w:rPr>
          <w:i/>
        </w:rPr>
        <w:t xml:space="preserve"> </w:t>
      </w:r>
      <w:proofErr w:type="spellStart"/>
      <w:r>
        <w:rPr>
          <w:i/>
        </w:rPr>
        <w:t>Complexity</w:t>
      </w:r>
      <w:proofErr w:type="spellEnd"/>
      <w:r>
        <w:rPr>
          <w:i/>
        </w:rPr>
        <w:t xml:space="preserve"> (MC) </w:t>
      </w:r>
      <w:r w:rsidRPr="00974263">
        <w:t>y</w:t>
      </w:r>
      <w:r w:rsidRPr="00974263">
        <w:rPr>
          <w:i/>
        </w:rPr>
        <w:t xml:space="preserve"> </w:t>
      </w:r>
      <w:proofErr w:type="spellStart"/>
      <w:r w:rsidRPr="00974263">
        <w:rPr>
          <w:i/>
        </w:rPr>
        <w:t>Environmental</w:t>
      </w:r>
      <w:proofErr w:type="spellEnd"/>
      <w:r w:rsidRPr="00974263">
        <w:rPr>
          <w:i/>
        </w:rPr>
        <w:t xml:space="preserve"> </w:t>
      </w:r>
      <w:proofErr w:type="spellStart"/>
      <w:r w:rsidRPr="00974263">
        <w:rPr>
          <w:i/>
        </w:rPr>
        <w:t>Complexity</w:t>
      </w:r>
      <w:proofErr w:type="spellEnd"/>
      <w:r w:rsidRPr="00974263">
        <w:rPr>
          <w:i/>
        </w:rPr>
        <w:t xml:space="preserve"> (EC).</w:t>
      </w:r>
      <w:r>
        <w:rPr>
          <w:i/>
        </w:rPr>
        <w:t xml:space="preserve"> </w:t>
      </w:r>
      <w:r w:rsidRPr="00974263">
        <w:t xml:space="preserve">Cada una de </w:t>
      </w:r>
      <w:r w:rsidR="00001003">
        <w:t>estas métricas define varios</w:t>
      </w:r>
      <w:r w:rsidRPr="00974263">
        <w:t xml:space="preserve"> factores. Por ejemplo, la complejidad del entono (EC)</w:t>
      </w:r>
      <w:r>
        <w:t xml:space="preserve"> podría depender del terreno y otros factores meteorológicos, además de la complejidad derivada de la diversidad de objetos del escenario.</w:t>
      </w:r>
    </w:p>
    <w:p w14:paraId="041F8371" w14:textId="77777777" w:rsidR="00FE7B6E" w:rsidRPr="00654708" w:rsidRDefault="00FE7B6E" w:rsidP="00FE7B6E"/>
    <w:p w14:paraId="480243A4" w14:textId="77777777" w:rsidR="00FE7B6E" w:rsidRDefault="00FE7B6E" w:rsidP="00FE7B6E">
      <w:pPr>
        <w:keepNext/>
        <w:jc w:val="center"/>
      </w:pPr>
      <w:r w:rsidRPr="00F24819">
        <w:rPr>
          <w:noProof/>
          <w:lang w:eastAsia="es-ES"/>
        </w:rPr>
        <w:drawing>
          <wp:inline distT="0" distB="0" distL="0" distR="0" wp14:anchorId="2758DB01" wp14:editId="16D681CB">
            <wp:extent cx="5400040" cy="3238468"/>
            <wp:effectExtent l="0" t="0" r="0" b="635"/>
            <wp:docPr id="5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238468"/>
                    </a:xfrm>
                    <a:prstGeom prst="rect">
                      <a:avLst/>
                    </a:prstGeom>
                    <a:noFill/>
                    <a:ln>
                      <a:noFill/>
                    </a:ln>
                  </pic:spPr>
                </pic:pic>
              </a:graphicData>
            </a:graphic>
          </wp:inline>
        </w:drawing>
      </w:r>
    </w:p>
    <w:p w14:paraId="19E9D042" w14:textId="51E8D3A0" w:rsidR="00FE7B6E" w:rsidRPr="00D52E71" w:rsidRDefault="00FE7B6E" w:rsidP="00FE7B6E">
      <w:pPr>
        <w:pStyle w:val="Descripcin"/>
        <w:jc w:val="center"/>
        <w:rPr>
          <w:rFonts w:ascii="Times New Roman" w:hAnsi="Times New Roman" w:cs="Times New Roman"/>
          <w:b w:val="0"/>
          <w:i/>
          <w:color w:val="000000" w:themeColor="text1"/>
          <w:sz w:val="24"/>
        </w:rPr>
      </w:pPr>
      <w:r w:rsidRPr="00D52E71">
        <w:rPr>
          <w:rFonts w:ascii="Times New Roman" w:hAnsi="Times New Roman" w:cs="Times New Roman"/>
          <w:b w:val="0"/>
          <w:i/>
          <w:color w:val="000000" w:themeColor="text1"/>
          <w:sz w:val="24"/>
        </w:rPr>
        <w:t xml:space="preserve">Figure </w:t>
      </w:r>
      <w:r w:rsidRPr="00D52E71">
        <w:rPr>
          <w:rFonts w:ascii="Times New Roman" w:hAnsi="Times New Roman" w:cs="Times New Roman"/>
          <w:b w:val="0"/>
          <w:i/>
          <w:color w:val="000000" w:themeColor="text1"/>
          <w:sz w:val="24"/>
          <w:lang w:val="en-US"/>
        </w:rPr>
        <w:fldChar w:fldCharType="begin"/>
      </w:r>
      <w:r w:rsidRPr="00D52E71">
        <w:rPr>
          <w:rFonts w:ascii="Times New Roman" w:hAnsi="Times New Roman" w:cs="Times New Roman"/>
          <w:b w:val="0"/>
          <w:i/>
          <w:color w:val="000000" w:themeColor="text1"/>
          <w:sz w:val="24"/>
        </w:rPr>
        <w:instrText xml:space="preserve"> STYLEREF 1 \s </w:instrText>
      </w:r>
      <w:r w:rsidRPr="00D52E71">
        <w:rPr>
          <w:rFonts w:ascii="Times New Roman" w:hAnsi="Times New Roman" w:cs="Times New Roman"/>
          <w:b w:val="0"/>
          <w:i/>
          <w:color w:val="000000" w:themeColor="text1"/>
          <w:sz w:val="24"/>
          <w:lang w:val="en-US"/>
        </w:rPr>
        <w:fldChar w:fldCharType="separate"/>
      </w:r>
      <w:r w:rsidR="00226839">
        <w:rPr>
          <w:rFonts w:ascii="Times New Roman" w:hAnsi="Times New Roman" w:cs="Times New Roman"/>
          <w:b w:val="0"/>
          <w:i/>
          <w:noProof/>
          <w:color w:val="000000" w:themeColor="text1"/>
          <w:sz w:val="24"/>
        </w:rPr>
        <w:t>2</w:t>
      </w:r>
      <w:r w:rsidRPr="00D52E71">
        <w:rPr>
          <w:rFonts w:ascii="Times New Roman" w:hAnsi="Times New Roman" w:cs="Times New Roman"/>
          <w:b w:val="0"/>
          <w:i/>
          <w:color w:val="000000" w:themeColor="text1"/>
          <w:sz w:val="24"/>
          <w:lang w:val="en-US"/>
        </w:rPr>
        <w:fldChar w:fldCharType="end"/>
      </w:r>
      <w:r w:rsidRPr="00D52E71">
        <w:rPr>
          <w:rFonts w:ascii="Times New Roman" w:hAnsi="Times New Roman" w:cs="Times New Roman"/>
          <w:b w:val="0"/>
          <w:i/>
          <w:color w:val="000000" w:themeColor="text1"/>
          <w:sz w:val="24"/>
        </w:rPr>
        <w:noBreakHyphen/>
      </w:r>
      <w:r w:rsidR="00AD3B01" w:rsidRPr="00D52E71">
        <w:rPr>
          <w:rFonts w:ascii="Times New Roman" w:hAnsi="Times New Roman" w:cs="Times New Roman"/>
          <w:b w:val="0"/>
          <w:i/>
          <w:color w:val="000000" w:themeColor="text1"/>
          <w:sz w:val="24"/>
        </w:rPr>
        <w:t xml:space="preserve">4: </w:t>
      </w:r>
      <w:r w:rsidR="003E2310" w:rsidRPr="00D52E71">
        <w:rPr>
          <w:rFonts w:ascii="Times New Roman" w:hAnsi="Times New Roman" w:cs="Times New Roman"/>
          <w:b w:val="0"/>
          <w:i/>
          <w:color w:val="000000" w:themeColor="text1"/>
          <w:sz w:val="24"/>
        </w:rPr>
        <w:t>ALFUS Métricas de clasificación.</w:t>
      </w:r>
    </w:p>
    <w:p w14:paraId="3B533C92" w14:textId="77777777" w:rsidR="00974263" w:rsidRPr="003E2310" w:rsidRDefault="00974263" w:rsidP="00974263"/>
    <w:p w14:paraId="03478AB4" w14:textId="3E257840" w:rsidR="00974263" w:rsidRPr="003E2310" w:rsidRDefault="00974263" w:rsidP="00390BF7">
      <w:r w:rsidRPr="00974263">
        <w:t>Actualm</w:t>
      </w:r>
      <w:r>
        <w:t xml:space="preserve">ente el marco ACL es usado </w:t>
      </w:r>
      <w:r w:rsidR="003E2310">
        <w:t>principalmente en</w:t>
      </w:r>
      <w:r w:rsidRPr="00974263">
        <w:t xml:space="preserve"> </w:t>
      </w:r>
      <w:proofErr w:type="spellStart"/>
      <w:r w:rsidRPr="00974263">
        <w:t>UAV</w:t>
      </w:r>
      <w:r w:rsidR="00001003">
        <w:t>s</w:t>
      </w:r>
      <w:proofErr w:type="spellEnd"/>
      <w:r w:rsidRPr="00974263">
        <w:t xml:space="preserve"> de grandes dimensiones que pueden sopor</w:t>
      </w:r>
      <w:r>
        <w:t xml:space="preserve">tar vuelos a grandes alturas y libres de obstáculos. Aplicándose el marco ALFUS en un contexto </w:t>
      </w:r>
      <w:r w:rsidR="00001003">
        <w:t xml:space="preserve">general junto con otros marcos </w:t>
      </w:r>
      <w:r>
        <w:t>diseñados para un tipo particular de UAV.</w:t>
      </w:r>
      <w:r w:rsidR="003E2310">
        <w:t xml:space="preserve"> En 2012,</w:t>
      </w:r>
      <w:r w:rsidR="003E2310" w:rsidRPr="003E2310">
        <w:t xml:space="preserve"> </w:t>
      </w:r>
      <w:proofErr w:type="spellStart"/>
      <w:r w:rsidR="003E2310" w:rsidRPr="00001003">
        <w:rPr>
          <w:i/>
        </w:rPr>
        <w:t>Kendoul</w:t>
      </w:r>
      <w:proofErr w:type="spellEnd"/>
      <w:r w:rsidR="003E2310" w:rsidRPr="003E2310">
        <w:t xml:space="preserve"> </w:t>
      </w:r>
      <w:r w:rsidR="00402ED4" w:rsidRPr="00402ED4">
        <w:t>[</w:t>
      </w:r>
      <w:r w:rsidR="00402ED4">
        <w:t>4</w:t>
      </w:r>
      <w:r w:rsidR="00402ED4" w:rsidRPr="00402ED4">
        <w:t>]</w:t>
      </w:r>
      <w:r w:rsidR="00402ED4">
        <w:t xml:space="preserve"> </w:t>
      </w:r>
      <w:r w:rsidR="003E2310" w:rsidRPr="003E2310">
        <w:t>propus</w:t>
      </w:r>
      <w:r w:rsidR="003E2310">
        <w:t>o</w:t>
      </w:r>
      <w:r w:rsidR="003E2310" w:rsidRPr="003E2310">
        <w:t xml:space="preserve"> el </w:t>
      </w:r>
      <w:proofErr w:type="spellStart"/>
      <w:r w:rsidR="003E2310" w:rsidRPr="003E2310">
        <w:rPr>
          <w:i/>
        </w:rPr>
        <w:t>Rotorcraft</w:t>
      </w:r>
      <w:proofErr w:type="spellEnd"/>
      <w:r w:rsidR="003E2310" w:rsidRPr="003E2310">
        <w:rPr>
          <w:i/>
        </w:rPr>
        <w:t xml:space="preserve"> </w:t>
      </w:r>
      <w:proofErr w:type="spellStart"/>
      <w:r w:rsidR="003E2310" w:rsidRPr="003E2310">
        <w:rPr>
          <w:i/>
        </w:rPr>
        <w:t>Unmanned</w:t>
      </w:r>
      <w:proofErr w:type="spellEnd"/>
      <w:r w:rsidR="003E2310" w:rsidRPr="003E2310">
        <w:rPr>
          <w:i/>
        </w:rPr>
        <w:t xml:space="preserve"> </w:t>
      </w:r>
      <w:proofErr w:type="spellStart"/>
      <w:r w:rsidR="003E2310" w:rsidRPr="003E2310">
        <w:rPr>
          <w:i/>
        </w:rPr>
        <w:t>Aerial</w:t>
      </w:r>
      <w:proofErr w:type="spellEnd"/>
      <w:r w:rsidR="003E2310" w:rsidRPr="003E2310">
        <w:rPr>
          <w:i/>
        </w:rPr>
        <w:t xml:space="preserve"> </w:t>
      </w:r>
      <w:proofErr w:type="spellStart"/>
      <w:r w:rsidR="003E2310" w:rsidRPr="003E2310">
        <w:rPr>
          <w:i/>
        </w:rPr>
        <w:t>System</w:t>
      </w:r>
      <w:proofErr w:type="spellEnd"/>
      <w:r w:rsidR="003E2310" w:rsidRPr="003E2310">
        <w:rPr>
          <w:i/>
        </w:rPr>
        <w:t xml:space="preserve"> (RUAS) </w:t>
      </w:r>
      <w:r w:rsidR="003E2310" w:rsidRPr="003E2310">
        <w:t>que realiza una clasificaci</w:t>
      </w:r>
      <w:r w:rsidR="003E2310">
        <w:t xml:space="preserve">ón específica para helicópteros, obteniendo un nuevo marco conocido como </w:t>
      </w:r>
      <w:proofErr w:type="spellStart"/>
      <w:r w:rsidR="003E2310" w:rsidRPr="003E2310">
        <w:rPr>
          <w:i/>
        </w:rPr>
        <w:t>Autonomy</w:t>
      </w:r>
      <w:proofErr w:type="spellEnd"/>
      <w:r w:rsidR="003E2310" w:rsidRPr="003E2310">
        <w:rPr>
          <w:i/>
        </w:rPr>
        <w:t xml:space="preserve"> </w:t>
      </w:r>
      <w:proofErr w:type="spellStart"/>
      <w:r w:rsidR="003E2310" w:rsidRPr="003E2310">
        <w:rPr>
          <w:i/>
        </w:rPr>
        <w:t>Levels</w:t>
      </w:r>
      <w:proofErr w:type="spellEnd"/>
      <w:r w:rsidR="003E2310" w:rsidRPr="003E2310">
        <w:rPr>
          <w:i/>
        </w:rPr>
        <w:t xml:space="preserve"> </w:t>
      </w:r>
      <w:proofErr w:type="spellStart"/>
      <w:r w:rsidR="003E2310" w:rsidRPr="003E2310">
        <w:rPr>
          <w:i/>
        </w:rPr>
        <w:t>For</w:t>
      </w:r>
      <w:proofErr w:type="spellEnd"/>
      <w:r w:rsidR="003E2310" w:rsidRPr="003E2310">
        <w:rPr>
          <w:i/>
        </w:rPr>
        <w:t xml:space="preserve"> </w:t>
      </w:r>
      <w:proofErr w:type="spellStart"/>
      <w:r w:rsidR="003E2310" w:rsidRPr="003E2310">
        <w:rPr>
          <w:i/>
        </w:rPr>
        <w:t>Unmanned</w:t>
      </w:r>
      <w:proofErr w:type="spellEnd"/>
      <w:r w:rsidR="003E2310" w:rsidRPr="003E2310">
        <w:rPr>
          <w:i/>
        </w:rPr>
        <w:t xml:space="preserve"> </w:t>
      </w:r>
      <w:proofErr w:type="spellStart"/>
      <w:r w:rsidR="003E2310" w:rsidRPr="003E2310">
        <w:rPr>
          <w:i/>
        </w:rPr>
        <w:t>Rotorcraft</w:t>
      </w:r>
      <w:proofErr w:type="spellEnd"/>
      <w:r w:rsidR="003E2310" w:rsidRPr="003E2310">
        <w:rPr>
          <w:i/>
        </w:rPr>
        <w:t xml:space="preserve"> </w:t>
      </w:r>
      <w:proofErr w:type="spellStart"/>
      <w:r w:rsidR="003E2310" w:rsidRPr="003E2310">
        <w:rPr>
          <w:i/>
        </w:rPr>
        <w:t>Systems</w:t>
      </w:r>
      <w:proofErr w:type="spellEnd"/>
      <w:r w:rsidR="003E2310" w:rsidRPr="003E2310">
        <w:rPr>
          <w:i/>
        </w:rPr>
        <w:t xml:space="preserve"> (ALFURS)</w:t>
      </w:r>
      <w:r w:rsidR="00FB1D15">
        <w:rPr>
          <w:i/>
        </w:rPr>
        <w:t xml:space="preserve"> </w:t>
      </w:r>
      <w:r w:rsidR="00FB1D15">
        <w:t>[2].</w:t>
      </w:r>
    </w:p>
    <w:p w14:paraId="0A070CED" w14:textId="2E2560C4" w:rsidR="005A4135" w:rsidRDefault="005A4135" w:rsidP="005A4135">
      <w:pPr>
        <w:autoSpaceDE w:val="0"/>
        <w:autoSpaceDN w:val="0"/>
        <w:adjustRightInd w:val="0"/>
        <w:spacing w:after="0" w:line="240" w:lineRule="auto"/>
      </w:pPr>
    </w:p>
    <w:p w14:paraId="623ABFF1" w14:textId="77777777" w:rsidR="00FB1D15" w:rsidRDefault="00FB1D15" w:rsidP="005A4135">
      <w:pPr>
        <w:autoSpaceDE w:val="0"/>
        <w:autoSpaceDN w:val="0"/>
        <w:adjustRightInd w:val="0"/>
        <w:spacing w:after="0" w:line="240" w:lineRule="auto"/>
      </w:pPr>
    </w:p>
    <w:p w14:paraId="02E273F2" w14:textId="77777777" w:rsidR="00FB1D15" w:rsidRDefault="00FB1D15" w:rsidP="005A4135">
      <w:pPr>
        <w:autoSpaceDE w:val="0"/>
        <w:autoSpaceDN w:val="0"/>
        <w:adjustRightInd w:val="0"/>
        <w:spacing w:after="0" w:line="240" w:lineRule="auto"/>
      </w:pPr>
    </w:p>
    <w:p w14:paraId="4486B3E6" w14:textId="77777777" w:rsidR="00FB1D15" w:rsidRPr="0038292C" w:rsidRDefault="00FB1D15" w:rsidP="005A4135">
      <w:pPr>
        <w:autoSpaceDE w:val="0"/>
        <w:autoSpaceDN w:val="0"/>
        <w:adjustRightInd w:val="0"/>
        <w:spacing w:after="0" w:line="240" w:lineRule="auto"/>
      </w:pPr>
    </w:p>
    <w:p w14:paraId="36FD0B5A" w14:textId="08C61657" w:rsidR="00FE7B6E" w:rsidRPr="005E006A" w:rsidRDefault="00FE7B6E" w:rsidP="0040330D">
      <w:pPr>
        <w:pStyle w:val="Ttulo2"/>
      </w:pPr>
      <w:bookmarkStart w:id="13" w:name="_Toc421220125"/>
      <w:r w:rsidRPr="005E006A">
        <w:lastRenderedPageBreak/>
        <w:t xml:space="preserve">Modos de </w:t>
      </w:r>
      <w:r w:rsidRPr="000636B7">
        <w:t>Vuelo</w:t>
      </w:r>
      <w:bookmarkEnd w:id="13"/>
    </w:p>
    <w:p w14:paraId="144324A5" w14:textId="77777777" w:rsidR="00FE7B6E" w:rsidRDefault="00FE7B6E" w:rsidP="0055531B"/>
    <w:p w14:paraId="35A5F74A" w14:textId="514AC681" w:rsidR="005A4135" w:rsidRPr="00E15FC5" w:rsidRDefault="005A4135" w:rsidP="00390BF7">
      <w:r w:rsidRPr="00E15FC5">
        <w:t>En la práctica, no existe un estándar que establezca unos modos de operación y haga distinción entre los distintos niveles de autonomía. Sin embargo, cada modo de control impone necesidades distintas al operador. En el siguiente capítulo, se hace una revisión de los m</w:t>
      </w:r>
      <w:r w:rsidR="00AF0C77">
        <w:t>odos de operación para sistemas</w:t>
      </w:r>
      <w:r w:rsidRPr="00E15FC5">
        <w:t xml:space="preserve"> automáticos y autónomos, revisando las características de cada uno de ellos y las necesidades específicas del operador.</w:t>
      </w:r>
    </w:p>
    <w:p w14:paraId="796B6395" w14:textId="1562D1DA" w:rsidR="005A4135" w:rsidRPr="00E15FC5" w:rsidRDefault="005A4135" w:rsidP="00390BF7">
      <w:r w:rsidRPr="00E15FC5">
        <w:t>Actualmente, un vehículo aéreo no tripulado puede ser controlado de maneras diferentes mediante el modo de vuelo seleccionado, además se sabe de la existencia d</w:t>
      </w:r>
      <w:r w:rsidR="00AF0C77">
        <w:t>e modos híbridos como, por</w:t>
      </w:r>
      <w:r w:rsidRPr="00E15FC5">
        <w:t xml:space="preserve"> ejemplo</w:t>
      </w:r>
      <w:r w:rsidR="00AF0C77">
        <w:t>,</w:t>
      </w:r>
      <w:r w:rsidRPr="00E15FC5">
        <w:t xml:space="preserve"> modos guiados automáticos que siguen una ruta horizontal en el plano, mientras que la altitud y la velocidad son controladas mediante un modo semiautomático </w:t>
      </w:r>
      <w:r w:rsidR="00AF0C77">
        <w:t xml:space="preserve">dirigido </w:t>
      </w:r>
      <w:r w:rsidRPr="00E15FC5">
        <w:t>por el operador. Un vehículo aéreo no tripulado con la capacidad de funcionar de manera autónoma se podría decir que se comporta de la misma manera que un vehículo automático desde el punto de vista del control del vehículo, sin embargo, ambos comportamientos deben ser distinguidos ya que implican niveles diferentes de decisión en el usuario y sistema.</w:t>
      </w:r>
    </w:p>
    <w:p w14:paraId="289BE35F" w14:textId="1E67BB45" w:rsidR="00772368" w:rsidRDefault="00802C8E" w:rsidP="00390BF7">
      <w:r>
        <w:t>En una primera división de los modos de operación con vehículo aéreos no tripulados se podría diferen</w:t>
      </w:r>
      <w:r w:rsidR="005B2930">
        <w:t>ciar el</w:t>
      </w:r>
      <w:r>
        <w:t xml:space="preserve"> control externo del vehículo</w:t>
      </w:r>
      <w:r w:rsidR="005B2930" w:rsidRPr="005B2930">
        <w:rPr>
          <w:i/>
        </w:rPr>
        <w:t xml:space="preserve"> </w:t>
      </w:r>
      <w:proofErr w:type="spellStart"/>
      <w:r w:rsidR="005B2930" w:rsidRPr="005B2930">
        <w:rPr>
          <w:i/>
        </w:rPr>
        <w:t>Direct</w:t>
      </w:r>
      <w:proofErr w:type="spellEnd"/>
      <w:r w:rsidR="005B2930" w:rsidRPr="005B2930">
        <w:rPr>
          <w:i/>
        </w:rPr>
        <w:t xml:space="preserve"> Line of </w:t>
      </w:r>
      <w:proofErr w:type="spellStart"/>
      <w:r w:rsidR="005B2930" w:rsidRPr="005B2930">
        <w:rPr>
          <w:i/>
        </w:rPr>
        <w:t>Sight</w:t>
      </w:r>
      <w:proofErr w:type="spellEnd"/>
      <w:r w:rsidR="005B2930">
        <w:t xml:space="preserve"> </w:t>
      </w:r>
      <w:r>
        <w:t>frente al control interno</w:t>
      </w:r>
      <w:r w:rsidR="005B2930">
        <w:t xml:space="preserve"> </w:t>
      </w:r>
      <w:proofErr w:type="spellStart"/>
      <w:r w:rsidR="005B2930" w:rsidRPr="005B2930">
        <w:rPr>
          <w:i/>
        </w:rPr>
        <w:t>Inside</w:t>
      </w:r>
      <w:proofErr w:type="spellEnd"/>
      <w:r w:rsidR="005B2930" w:rsidRPr="005B2930">
        <w:rPr>
          <w:i/>
        </w:rPr>
        <w:t xml:space="preserve"> Control </w:t>
      </w:r>
      <w:proofErr w:type="spellStart"/>
      <w:r w:rsidR="005B2930" w:rsidRPr="005B2930">
        <w:rPr>
          <w:i/>
        </w:rPr>
        <w:t>Station</w:t>
      </w:r>
      <w:proofErr w:type="spellEnd"/>
      <w:r w:rsidR="005B2930">
        <w:t xml:space="preserve">  </w:t>
      </w:r>
      <w:r>
        <w:t xml:space="preserve">a través de un piloto </w:t>
      </w:r>
      <w:r w:rsidR="005B2930">
        <w:t>de</w:t>
      </w:r>
      <w:r w:rsidR="00AF0C77">
        <w:t xml:space="preserve"> vuelo. En esta clasificación</w:t>
      </w:r>
      <w:r w:rsidR="005B2930">
        <w:t xml:space="preserve"> se puede e</w:t>
      </w:r>
      <w:r w:rsidR="00AF0C77">
        <w:t>ncontrar una gran diferencia</w:t>
      </w:r>
      <w:r w:rsidR="005B2930">
        <w:t xml:space="preserve"> en cuanto al nivel y la forma de presentación de información por la HMI. Por ejemplo, en un control externo se podría encontrar un escenario en el que se está conduciendo el vehículo remotamente, si el vehículo se aleja del operador y el operador envía un comando para moverlo hacia la derecha el vehículo se moverá hacia la derecha, sin embargo si el vehículo se acerca al operador se moverá hacia la izquierda respecto a la posición del operador</w:t>
      </w:r>
      <w:r w:rsidR="00BE0850">
        <w:t xml:space="preserve"> [6]</w:t>
      </w:r>
      <w:r w:rsidR="005B2930">
        <w:t>.</w:t>
      </w:r>
    </w:p>
    <w:p w14:paraId="5CE55BAD" w14:textId="77777777" w:rsidR="00AD3B01" w:rsidRPr="005B2930" w:rsidRDefault="00AD3B01" w:rsidP="00FE7B6E"/>
    <w:p w14:paraId="22F0FE7F" w14:textId="37B58DE2" w:rsidR="00FE7B6E" w:rsidRPr="0040330D" w:rsidRDefault="00231AD7" w:rsidP="0040330D">
      <w:pPr>
        <w:pStyle w:val="Ttulo3"/>
      </w:pPr>
      <w:bookmarkStart w:id="14" w:name="_Toc421220126"/>
      <w:r w:rsidRPr="0040330D">
        <w:t>S</w:t>
      </w:r>
      <w:r w:rsidR="00B15F91" w:rsidRPr="0040330D">
        <w:t>istemas automáticos</w:t>
      </w:r>
      <w:bookmarkEnd w:id="14"/>
    </w:p>
    <w:p w14:paraId="1A44E57B" w14:textId="77777777" w:rsidR="00F615B2" w:rsidRPr="00874EF0" w:rsidRDefault="00F615B2" w:rsidP="00F615B2"/>
    <w:p w14:paraId="60246BBC" w14:textId="6C45128D" w:rsidR="00F615B2" w:rsidRDefault="00F615B2" w:rsidP="00390BF7">
      <w:r w:rsidRPr="00F615B2">
        <w:t>Este tipo de sistemas tienen un nivel de depen</w:t>
      </w:r>
      <w:r>
        <w:t>dencia mayor con el usuario u operador de la interfaz, resultando clave proporcionar el tipo de interfaz adecuado que ayude al usuario. A continuación se hace una descripción de los tipos de control más comunes en los sistemas automáticos, atendiendo al nivel de dependencia con el operador y el tipo de interfaz que se suele proporcionar en cada caso.</w:t>
      </w:r>
    </w:p>
    <w:p w14:paraId="5C4549F1" w14:textId="77777777" w:rsidR="00F615B2" w:rsidRPr="00F615B2" w:rsidRDefault="00F615B2" w:rsidP="00F615B2"/>
    <w:p w14:paraId="69846515" w14:textId="77777777" w:rsidR="00E87061" w:rsidRPr="00F615B2" w:rsidRDefault="00E87061" w:rsidP="00FE7B6E">
      <w:pPr>
        <w:autoSpaceDE w:val="0"/>
        <w:autoSpaceDN w:val="0"/>
        <w:adjustRightInd w:val="0"/>
        <w:spacing w:after="0" w:line="240" w:lineRule="auto"/>
        <w:rPr>
          <w:rFonts w:cs="Times New Roman"/>
          <w:szCs w:val="24"/>
        </w:rPr>
      </w:pPr>
    </w:p>
    <w:p w14:paraId="5282C7F0" w14:textId="16BFF17B" w:rsidR="00F534DD" w:rsidRDefault="00E87061" w:rsidP="00390BF7">
      <w:r w:rsidRPr="00E87061">
        <w:t>Control automático.</w:t>
      </w:r>
      <w:r>
        <w:t xml:space="preserve"> El UAV sigue una ruta usando métodos avanzados de navegación </w:t>
      </w:r>
      <w:r w:rsidR="00F615B2">
        <w:t>como podría ser navegación por GPS</w:t>
      </w:r>
      <w:r>
        <w:t>. El operado</w:t>
      </w:r>
      <w:r w:rsidR="004D00AD">
        <w:t>r</w:t>
      </w:r>
      <w:r>
        <w:t xml:space="preserve"> es capaz de cambiar uno o varios atributos de la ruta. El tipo de interfaz que se proporciona en este caso es un mapa que muestra la ruta que ha de seguir el vehículo.</w:t>
      </w:r>
    </w:p>
    <w:p w14:paraId="693289CD" w14:textId="77777777" w:rsidR="00F615B2" w:rsidRDefault="00F615B2" w:rsidP="00FE7B6E">
      <w:pPr>
        <w:autoSpaceDE w:val="0"/>
        <w:autoSpaceDN w:val="0"/>
        <w:adjustRightInd w:val="0"/>
        <w:spacing w:after="0" w:line="240" w:lineRule="auto"/>
        <w:rPr>
          <w:rFonts w:cs="Times New Roman"/>
          <w:szCs w:val="24"/>
        </w:rPr>
      </w:pPr>
    </w:p>
    <w:p w14:paraId="3BF5AC87" w14:textId="5D4F9E8F" w:rsidR="00E87061" w:rsidRDefault="00F534DD" w:rsidP="00F534DD">
      <w:pPr>
        <w:autoSpaceDE w:val="0"/>
        <w:autoSpaceDN w:val="0"/>
        <w:adjustRightInd w:val="0"/>
        <w:spacing w:after="0" w:line="240" w:lineRule="auto"/>
        <w:jc w:val="center"/>
        <w:rPr>
          <w:rFonts w:cs="Times New Roman"/>
          <w:szCs w:val="24"/>
        </w:rPr>
      </w:pPr>
      <w:r>
        <w:rPr>
          <w:rFonts w:cs="Times New Roman"/>
          <w:noProof/>
          <w:szCs w:val="24"/>
          <w:lang w:eastAsia="es-ES"/>
        </w:rPr>
        <w:drawing>
          <wp:inline distT="0" distB="0" distL="0" distR="0" wp14:anchorId="4ABD01F8" wp14:editId="052EDB81">
            <wp:extent cx="1273629" cy="968829"/>
            <wp:effectExtent l="0" t="0" r="3175"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6955" cy="971359"/>
                    </a:xfrm>
                    <a:prstGeom prst="rect">
                      <a:avLst/>
                    </a:prstGeom>
                    <a:noFill/>
                    <a:ln>
                      <a:noFill/>
                    </a:ln>
                  </pic:spPr>
                </pic:pic>
              </a:graphicData>
            </a:graphic>
          </wp:inline>
        </w:drawing>
      </w:r>
    </w:p>
    <w:p w14:paraId="65FAF60E" w14:textId="71A797DC" w:rsidR="00AD3B01" w:rsidRPr="00AD3B01" w:rsidRDefault="00AD3B01" w:rsidP="00F534DD">
      <w:pPr>
        <w:autoSpaceDE w:val="0"/>
        <w:autoSpaceDN w:val="0"/>
        <w:adjustRightInd w:val="0"/>
        <w:spacing w:after="0" w:line="240" w:lineRule="auto"/>
        <w:jc w:val="center"/>
        <w:rPr>
          <w:rFonts w:cs="Times New Roman"/>
          <w:i/>
          <w:szCs w:val="24"/>
        </w:rPr>
      </w:pPr>
      <w:r w:rsidRPr="00AD3B01">
        <w:rPr>
          <w:rFonts w:cs="Times New Roman"/>
          <w:i/>
          <w:szCs w:val="24"/>
        </w:rPr>
        <w:t>Figura 2-5:</w:t>
      </w:r>
      <w:r>
        <w:rPr>
          <w:rFonts w:cs="Times New Roman"/>
          <w:i/>
          <w:szCs w:val="24"/>
        </w:rPr>
        <w:t xml:space="preserve"> </w:t>
      </w:r>
      <w:r w:rsidRPr="00AD3B01">
        <w:rPr>
          <w:rFonts w:cs="Times New Roman"/>
          <w:i/>
          <w:szCs w:val="24"/>
        </w:rPr>
        <w:t>Interfaz Control Automático</w:t>
      </w:r>
    </w:p>
    <w:p w14:paraId="52DD62DA" w14:textId="77777777" w:rsidR="00F615B2" w:rsidRPr="00E87061" w:rsidRDefault="00F615B2" w:rsidP="00390BF7"/>
    <w:p w14:paraId="63C68EFE" w14:textId="02FB4D99" w:rsidR="00E87061" w:rsidRDefault="00E87061" w:rsidP="00390BF7">
      <w:r w:rsidRPr="00E87061">
        <w:t>Control semiautomático.</w:t>
      </w:r>
      <w:r>
        <w:t xml:space="preserve"> El UAV es capaz de seguir valor discretos tales como la altitud, velocidad, velocidad vertical o el</w:t>
      </w:r>
      <w:r w:rsidR="00FD2CF9">
        <w:t xml:space="preserve"> valor de</w:t>
      </w:r>
      <w:r>
        <w:t xml:space="preserve"> cabeceo proporcionados por el operador. El modo de guiado</w:t>
      </w:r>
      <w:r w:rsidR="00FD2CF9">
        <w:t>,</w:t>
      </w:r>
      <w:r>
        <w:t xml:space="preserve"> en este caso</w:t>
      </w:r>
      <w:r w:rsidR="00FD2CF9">
        <w:t>,</w:t>
      </w:r>
      <w:r>
        <w:t xml:space="preserve"> es calculado por el sistema autopiloto a bordo del vehículo.</w:t>
      </w:r>
      <w:r w:rsidR="00FD2CF9">
        <w:t xml:space="preserve"> La interfaz que</w:t>
      </w:r>
      <w:r w:rsidR="00F534DD">
        <w:t xml:space="preserve"> se</w:t>
      </w:r>
      <w:r w:rsidR="00FD2CF9">
        <w:t xml:space="preserve"> suele proporcionar en este modo está</w:t>
      </w:r>
      <w:r w:rsidR="00F534DD">
        <w:t xml:space="preserve"> basada en </w:t>
      </w:r>
      <w:r w:rsidR="00FD2CF9">
        <w:t xml:space="preserve">la visualización de </w:t>
      </w:r>
      <w:r w:rsidR="00F534DD">
        <w:t>un panel que muestra y permite interaccionar con los principales valores del sistema autopiloto.</w:t>
      </w:r>
    </w:p>
    <w:p w14:paraId="6FDDB76D" w14:textId="77777777" w:rsidR="00F615B2" w:rsidRDefault="00F615B2" w:rsidP="00FE7B6E">
      <w:pPr>
        <w:autoSpaceDE w:val="0"/>
        <w:autoSpaceDN w:val="0"/>
        <w:adjustRightInd w:val="0"/>
        <w:spacing w:after="0" w:line="240" w:lineRule="auto"/>
        <w:rPr>
          <w:rFonts w:cs="Times New Roman"/>
          <w:szCs w:val="24"/>
        </w:rPr>
      </w:pPr>
    </w:p>
    <w:p w14:paraId="5676E4E3" w14:textId="77777777" w:rsidR="00F534DD" w:rsidRDefault="00F534DD" w:rsidP="00FE7B6E">
      <w:pPr>
        <w:autoSpaceDE w:val="0"/>
        <w:autoSpaceDN w:val="0"/>
        <w:adjustRightInd w:val="0"/>
        <w:spacing w:after="0" w:line="240" w:lineRule="auto"/>
        <w:rPr>
          <w:rFonts w:cs="Times New Roman"/>
          <w:szCs w:val="24"/>
        </w:rPr>
      </w:pPr>
    </w:p>
    <w:p w14:paraId="12889CE6" w14:textId="3859574D" w:rsidR="00E87061" w:rsidRDefault="00F534DD" w:rsidP="00F534DD">
      <w:pPr>
        <w:autoSpaceDE w:val="0"/>
        <w:autoSpaceDN w:val="0"/>
        <w:adjustRightInd w:val="0"/>
        <w:spacing w:after="0" w:line="240" w:lineRule="auto"/>
        <w:jc w:val="center"/>
        <w:rPr>
          <w:rFonts w:cs="Times New Roman"/>
          <w:szCs w:val="24"/>
        </w:rPr>
      </w:pPr>
      <w:r>
        <w:rPr>
          <w:rFonts w:cs="Times New Roman"/>
          <w:noProof/>
          <w:szCs w:val="24"/>
          <w:lang w:eastAsia="es-ES"/>
        </w:rPr>
        <w:drawing>
          <wp:inline distT="0" distB="0" distL="0" distR="0" wp14:anchorId="4A6BE137" wp14:editId="4566692D">
            <wp:extent cx="2419470" cy="783772"/>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32401" cy="787961"/>
                    </a:xfrm>
                    <a:prstGeom prst="rect">
                      <a:avLst/>
                    </a:prstGeom>
                    <a:noFill/>
                    <a:ln>
                      <a:noFill/>
                    </a:ln>
                  </pic:spPr>
                </pic:pic>
              </a:graphicData>
            </a:graphic>
          </wp:inline>
        </w:drawing>
      </w:r>
    </w:p>
    <w:p w14:paraId="3334CED2" w14:textId="77777777" w:rsidR="00F615B2" w:rsidRDefault="00F615B2" w:rsidP="00F534DD">
      <w:pPr>
        <w:autoSpaceDE w:val="0"/>
        <w:autoSpaceDN w:val="0"/>
        <w:adjustRightInd w:val="0"/>
        <w:spacing w:after="0" w:line="240" w:lineRule="auto"/>
        <w:jc w:val="center"/>
        <w:rPr>
          <w:rFonts w:cs="Times New Roman"/>
          <w:szCs w:val="24"/>
        </w:rPr>
      </w:pPr>
    </w:p>
    <w:p w14:paraId="647D3996" w14:textId="0A66CEDB" w:rsidR="00AD3B01" w:rsidRPr="00AD3B01" w:rsidRDefault="00AD3B01" w:rsidP="00AD3B01">
      <w:pPr>
        <w:autoSpaceDE w:val="0"/>
        <w:autoSpaceDN w:val="0"/>
        <w:adjustRightInd w:val="0"/>
        <w:spacing w:after="0" w:line="240" w:lineRule="auto"/>
        <w:jc w:val="center"/>
        <w:rPr>
          <w:rFonts w:cs="Times New Roman"/>
          <w:i/>
          <w:szCs w:val="24"/>
        </w:rPr>
      </w:pPr>
      <w:r w:rsidRPr="00AD3B01">
        <w:rPr>
          <w:rFonts w:cs="Times New Roman"/>
          <w:i/>
          <w:szCs w:val="24"/>
        </w:rPr>
        <w:t>Figura</w:t>
      </w:r>
      <w:r>
        <w:rPr>
          <w:rFonts w:cs="Times New Roman"/>
          <w:i/>
          <w:szCs w:val="24"/>
        </w:rPr>
        <w:t xml:space="preserve"> 2-6</w:t>
      </w:r>
      <w:r w:rsidRPr="00AD3B01">
        <w:rPr>
          <w:rFonts w:cs="Times New Roman"/>
          <w:i/>
          <w:szCs w:val="24"/>
        </w:rPr>
        <w:t>:</w:t>
      </w:r>
      <w:r>
        <w:rPr>
          <w:rFonts w:cs="Times New Roman"/>
          <w:i/>
          <w:szCs w:val="24"/>
        </w:rPr>
        <w:t xml:space="preserve"> Interfaz Control Semiautomático</w:t>
      </w:r>
    </w:p>
    <w:p w14:paraId="0BEF2150" w14:textId="77777777" w:rsidR="00F615B2" w:rsidRDefault="00F615B2" w:rsidP="00F534DD">
      <w:pPr>
        <w:autoSpaceDE w:val="0"/>
        <w:autoSpaceDN w:val="0"/>
        <w:adjustRightInd w:val="0"/>
        <w:spacing w:after="0" w:line="240" w:lineRule="auto"/>
        <w:jc w:val="center"/>
        <w:rPr>
          <w:rFonts w:cs="Times New Roman"/>
          <w:szCs w:val="24"/>
        </w:rPr>
      </w:pPr>
    </w:p>
    <w:p w14:paraId="2A37AFFC" w14:textId="77777777" w:rsidR="00F534DD" w:rsidRDefault="00F534DD" w:rsidP="00F534DD">
      <w:pPr>
        <w:autoSpaceDE w:val="0"/>
        <w:autoSpaceDN w:val="0"/>
        <w:adjustRightInd w:val="0"/>
        <w:spacing w:after="0" w:line="240" w:lineRule="auto"/>
        <w:jc w:val="center"/>
        <w:rPr>
          <w:rFonts w:cs="Times New Roman"/>
          <w:szCs w:val="24"/>
        </w:rPr>
      </w:pPr>
    </w:p>
    <w:p w14:paraId="1DF7CBCB" w14:textId="77777777" w:rsidR="00E87061" w:rsidRPr="00E87061" w:rsidRDefault="00E87061" w:rsidP="00FE7B6E">
      <w:pPr>
        <w:autoSpaceDE w:val="0"/>
        <w:autoSpaceDN w:val="0"/>
        <w:adjustRightInd w:val="0"/>
        <w:spacing w:after="0" w:line="240" w:lineRule="auto"/>
        <w:rPr>
          <w:rFonts w:cs="Times New Roman"/>
          <w:szCs w:val="24"/>
        </w:rPr>
      </w:pPr>
    </w:p>
    <w:p w14:paraId="040837C0" w14:textId="2EFEB704" w:rsidR="00E87061" w:rsidRPr="00E87061" w:rsidRDefault="00E87061" w:rsidP="00390BF7">
      <w:r w:rsidRPr="00E87061">
        <w:t>Control manual.</w:t>
      </w:r>
      <w:r>
        <w:t xml:space="preserve"> </w:t>
      </w:r>
      <w:r w:rsidR="00F534DD">
        <w:t>El UAV está dirigido remotamente por el operador usando comandos de control de vuelo convencionales como podría</w:t>
      </w:r>
      <w:r w:rsidR="00FD2CF9">
        <w:t>,</w:t>
      </w:r>
      <w:r w:rsidR="00F534DD">
        <w:t xml:space="preserve"> por ejemplo</w:t>
      </w:r>
      <w:r w:rsidR="00FD2CF9">
        <w:t>,</w:t>
      </w:r>
      <w:r w:rsidR="00F534DD">
        <w:t xml:space="preserve"> ser el empuje para despegar o aterrizar. Este tipo de control es de lazo abierto, </w:t>
      </w:r>
      <w:r w:rsidR="00FD2CF9">
        <w:t>ya que es</w:t>
      </w:r>
      <w:r w:rsidR="00F534DD">
        <w:t xml:space="preserve"> el sistema autopiloto a bordo del vehículo </w:t>
      </w:r>
      <w:r w:rsidR="00FD2CF9">
        <w:t xml:space="preserve">el que </w:t>
      </w:r>
      <w:r w:rsidR="00F534DD">
        <w:t xml:space="preserve">calcula los valores de salida para los motores a partir de los controles </w:t>
      </w:r>
      <w:r w:rsidR="00F534DD" w:rsidRPr="00AD3B01">
        <w:rPr>
          <w:i/>
        </w:rPr>
        <w:t xml:space="preserve">roll, </w:t>
      </w:r>
      <w:proofErr w:type="spellStart"/>
      <w:r w:rsidR="00F534DD" w:rsidRPr="00AD3B01">
        <w:rPr>
          <w:i/>
        </w:rPr>
        <w:t>yaw</w:t>
      </w:r>
      <w:proofErr w:type="spellEnd"/>
      <w:r w:rsidR="00F534DD" w:rsidRPr="00AD3B01">
        <w:rPr>
          <w:i/>
        </w:rPr>
        <w:t>,</w:t>
      </w:r>
      <w:r w:rsidR="00F534DD">
        <w:t xml:space="preserve"> </w:t>
      </w:r>
      <w:proofErr w:type="spellStart"/>
      <w:r w:rsidR="00F534DD" w:rsidRPr="00AD3B01">
        <w:rPr>
          <w:i/>
        </w:rPr>
        <w:t>throttle</w:t>
      </w:r>
      <w:proofErr w:type="spellEnd"/>
      <w:r w:rsidR="00F534DD" w:rsidRPr="00AD3B01">
        <w:rPr>
          <w:i/>
        </w:rPr>
        <w:t xml:space="preserve"> </w:t>
      </w:r>
      <w:r w:rsidR="00F534DD">
        <w:t xml:space="preserve">y </w:t>
      </w:r>
      <w:r w:rsidR="00F534DD" w:rsidRPr="00AD3B01">
        <w:rPr>
          <w:i/>
        </w:rPr>
        <w:t>pitch</w:t>
      </w:r>
      <w:r w:rsidR="00F534DD">
        <w:t xml:space="preserve"> que recibe del usuario. Sin embargo, también se podría distinguir un tipo de control de lazo cerrado, que </w:t>
      </w:r>
      <w:r w:rsidR="00F615B2">
        <w:t xml:space="preserve">se suele denominar estabilizado, en este caso el controlador de orientación calcula los valores de salida para los motores </w:t>
      </w:r>
      <w:r w:rsidR="00FD2CF9">
        <w:t>a partir de los controles que</w:t>
      </w:r>
      <w:r w:rsidR="00F615B2">
        <w:t xml:space="preserve"> da el usuario y la retroalimentación de la situación actual. Los controles se manejan por tanto de manera manual, pero el vehículo se estabiliza automáticamente.</w:t>
      </w:r>
    </w:p>
    <w:p w14:paraId="4A4F6FA8" w14:textId="77777777" w:rsidR="00E87061" w:rsidRPr="00E87061" w:rsidRDefault="00E87061" w:rsidP="00FE7B6E">
      <w:pPr>
        <w:autoSpaceDE w:val="0"/>
        <w:autoSpaceDN w:val="0"/>
        <w:adjustRightInd w:val="0"/>
        <w:spacing w:after="0" w:line="240" w:lineRule="auto"/>
        <w:rPr>
          <w:rFonts w:cs="Times New Roman"/>
          <w:szCs w:val="24"/>
        </w:rPr>
      </w:pPr>
    </w:p>
    <w:p w14:paraId="5959B0C7" w14:textId="4B984CD9" w:rsidR="00FE7B6E" w:rsidRDefault="00F534DD" w:rsidP="00F534DD">
      <w:pPr>
        <w:jc w:val="center"/>
        <w:rPr>
          <w:rFonts w:cs="Times New Roman"/>
        </w:rPr>
      </w:pPr>
      <w:r>
        <w:rPr>
          <w:rFonts w:cs="Times New Roman"/>
          <w:noProof/>
          <w:lang w:eastAsia="es-ES"/>
        </w:rPr>
        <w:drawing>
          <wp:inline distT="0" distB="0" distL="0" distR="0" wp14:anchorId="4A896B91" wp14:editId="5BB86219">
            <wp:extent cx="1905000" cy="14954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05000" cy="1495425"/>
                    </a:xfrm>
                    <a:prstGeom prst="rect">
                      <a:avLst/>
                    </a:prstGeom>
                    <a:noFill/>
                    <a:ln>
                      <a:noFill/>
                    </a:ln>
                  </pic:spPr>
                </pic:pic>
              </a:graphicData>
            </a:graphic>
          </wp:inline>
        </w:drawing>
      </w:r>
    </w:p>
    <w:p w14:paraId="4EFD62EC" w14:textId="360C91C9" w:rsidR="00AD3B01" w:rsidRPr="00AD3B01" w:rsidRDefault="00AD3B01" w:rsidP="00AD3B01">
      <w:pPr>
        <w:autoSpaceDE w:val="0"/>
        <w:autoSpaceDN w:val="0"/>
        <w:adjustRightInd w:val="0"/>
        <w:spacing w:after="0" w:line="240" w:lineRule="auto"/>
        <w:jc w:val="center"/>
        <w:rPr>
          <w:rFonts w:cs="Times New Roman"/>
          <w:i/>
          <w:szCs w:val="24"/>
        </w:rPr>
      </w:pPr>
      <w:r w:rsidRPr="00AD3B01">
        <w:rPr>
          <w:rFonts w:cs="Times New Roman"/>
          <w:i/>
          <w:szCs w:val="24"/>
        </w:rPr>
        <w:t>Figura</w:t>
      </w:r>
      <w:r>
        <w:rPr>
          <w:rFonts w:cs="Times New Roman"/>
          <w:i/>
          <w:szCs w:val="24"/>
        </w:rPr>
        <w:t xml:space="preserve"> 2-7</w:t>
      </w:r>
      <w:r w:rsidRPr="00AD3B01">
        <w:rPr>
          <w:rFonts w:cs="Times New Roman"/>
          <w:i/>
          <w:szCs w:val="24"/>
        </w:rPr>
        <w:t>:</w:t>
      </w:r>
      <w:r>
        <w:rPr>
          <w:rFonts w:cs="Times New Roman"/>
          <w:i/>
          <w:szCs w:val="24"/>
        </w:rPr>
        <w:t xml:space="preserve"> Interfaz Control Manual</w:t>
      </w:r>
    </w:p>
    <w:p w14:paraId="3789EA5F" w14:textId="77777777" w:rsidR="00FE7B6E" w:rsidRDefault="00FE7B6E" w:rsidP="00F615B2">
      <w:pPr>
        <w:autoSpaceDE w:val="0"/>
        <w:autoSpaceDN w:val="0"/>
        <w:adjustRightInd w:val="0"/>
        <w:spacing w:after="0" w:line="240" w:lineRule="auto"/>
        <w:rPr>
          <w:rFonts w:ascii="Arial" w:hAnsi="Arial" w:cs="Arial"/>
        </w:rPr>
      </w:pPr>
    </w:p>
    <w:p w14:paraId="07ACB5DE" w14:textId="77777777" w:rsidR="00AD3B01" w:rsidRDefault="00AD3B01" w:rsidP="00F615B2">
      <w:pPr>
        <w:autoSpaceDE w:val="0"/>
        <w:autoSpaceDN w:val="0"/>
        <w:adjustRightInd w:val="0"/>
        <w:spacing w:after="0" w:line="240" w:lineRule="auto"/>
        <w:rPr>
          <w:rFonts w:ascii="Arial" w:hAnsi="Arial" w:cs="Arial"/>
        </w:rPr>
      </w:pPr>
    </w:p>
    <w:p w14:paraId="07C9BA8D" w14:textId="77777777" w:rsidR="00AD3B01" w:rsidRDefault="00AD3B01" w:rsidP="00F615B2">
      <w:pPr>
        <w:autoSpaceDE w:val="0"/>
        <w:autoSpaceDN w:val="0"/>
        <w:adjustRightInd w:val="0"/>
        <w:spacing w:after="0" w:line="240" w:lineRule="auto"/>
        <w:rPr>
          <w:rFonts w:ascii="Arial" w:hAnsi="Arial" w:cs="Arial"/>
        </w:rPr>
      </w:pPr>
    </w:p>
    <w:p w14:paraId="408BDE46" w14:textId="4B10ED7E" w:rsidR="00B15F91" w:rsidRPr="0040330D" w:rsidRDefault="00B62012" w:rsidP="0040330D">
      <w:pPr>
        <w:pStyle w:val="Ttulo3"/>
      </w:pPr>
      <w:bookmarkStart w:id="15" w:name="_Toc421220127"/>
      <w:r w:rsidRPr="0040330D">
        <w:t>S</w:t>
      </w:r>
      <w:r w:rsidR="00D54A2B" w:rsidRPr="0040330D">
        <w:t>istemas autónomos</w:t>
      </w:r>
      <w:bookmarkEnd w:id="15"/>
    </w:p>
    <w:p w14:paraId="1007419E" w14:textId="77777777" w:rsidR="00FE7B6E" w:rsidRDefault="00FE7B6E" w:rsidP="00FE7B6E">
      <w:pPr>
        <w:autoSpaceDE w:val="0"/>
        <w:autoSpaceDN w:val="0"/>
        <w:adjustRightInd w:val="0"/>
        <w:spacing w:after="0" w:line="240" w:lineRule="auto"/>
        <w:rPr>
          <w:rFonts w:cs="Times New Roman"/>
          <w:b/>
          <w:bCs/>
          <w:sz w:val="20"/>
          <w:szCs w:val="20"/>
        </w:rPr>
      </w:pPr>
    </w:p>
    <w:p w14:paraId="14C7CFED" w14:textId="77777777" w:rsidR="003E1A88" w:rsidRDefault="003E1A88" w:rsidP="00FE7B6E">
      <w:pPr>
        <w:autoSpaceDE w:val="0"/>
        <w:autoSpaceDN w:val="0"/>
        <w:adjustRightInd w:val="0"/>
        <w:spacing w:after="0" w:line="240" w:lineRule="auto"/>
        <w:rPr>
          <w:rFonts w:cs="Times New Roman"/>
          <w:b/>
          <w:bCs/>
          <w:sz w:val="20"/>
          <w:szCs w:val="20"/>
        </w:rPr>
      </w:pPr>
    </w:p>
    <w:p w14:paraId="7B52E892" w14:textId="6A93F1E7" w:rsidR="003E1A88" w:rsidRDefault="00087423" w:rsidP="00087423">
      <w:r w:rsidRPr="00F615B2">
        <w:t>Este tipo de sistemas tienen u</w:t>
      </w:r>
      <w:r>
        <w:t xml:space="preserve">n nivel </w:t>
      </w:r>
      <w:r w:rsidRPr="00F615B2">
        <w:t>de depen</w:t>
      </w:r>
      <w:r>
        <w:t xml:space="preserve">dencia menor con el usuario u operador de la interfaz, sin embargo, se debe informar al usuario correctamente del estado del vehículo ya que </w:t>
      </w:r>
      <w:r w:rsidR="00FD2CF9">
        <w:t>é</w:t>
      </w:r>
      <w:r>
        <w:t>ste es el responsable final de sistema. En este tipo de interfaces juega un papel im</w:t>
      </w:r>
      <w:r w:rsidR="00FD2CF9">
        <w:t>portante la visualización de la visión del entorno que tiene el vehículo aéreo</w:t>
      </w:r>
      <w:r>
        <w:t>, ya que es</w:t>
      </w:r>
      <w:r w:rsidR="0056341F">
        <w:t xml:space="preserve"> el que le va a permitir responder frente a él y llevar a cabo la misión de forma satisfactoria.</w:t>
      </w:r>
    </w:p>
    <w:p w14:paraId="5E1A416D" w14:textId="780BFDE9" w:rsidR="00FE7B6E" w:rsidRDefault="0056341F" w:rsidP="00FD2CF9">
      <w:r>
        <w:t>En este tipo de sistemas además de los mencionados anteriormente se pueden encontrar dos nuevos modos de control</w:t>
      </w:r>
      <w:r w:rsidR="003759CE">
        <w:t>, el modo de vuelo</w:t>
      </w:r>
      <w:r w:rsidR="001B3180">
        <w:t xml:space="preserve"> semi</w:t>
      </w:r>
      <w:r w:rsidR="003759CE">
        <w:t>autónomo y el modo de vuelo  autónomo</w:t>
      </w:r>
      <w:r w:rsidR="003B0343">
        <w:t xml:space="preserve"> (Tabla 2-3)</w:t>
      </w:r>
      <w:r w:rsidR="003759CE">
        <w:t>.</w:t>
      </w:r>
    </w:p>
    <w:tbl>
      <w:tblPr>
        <w:tblStyle w:val="Tablaconcuadrcula"/>
        <w:tblW w:w="9051" w:type="dxa"/>
        <w:tblLook w:val="04A0" w:firstRow="1" w:lastRow="0" w:firstColumn="1" w:lastColumn="0" w:noHBand="0" w:noVBand="1"/>
      </w:tblPr>
      <w:tblGrid>
        <w:gridCol w:w="2263"/>
        <w:gridCol w:w="1843"/>
        <w:gridCol w:w="2730"/>
        <w:gridCol w:w="2215"/>
      </w:tblGrid>
      <w:tr w:rsidR="003B0343" w14:paraId="175610E4" w14:textId="77777777" w:rsidTr="00D52E71">
        <w:trPr>
          <w:trHeight w:val="468"/>
        </w:trPr>
        <w:tc>
          <w:tcPr>
            <w:tcW w:w="2263" w:type="dxa"/>
          </w:tcPr>
          <w:p w14:paraId="315EB9A6" w14:textId="77777777" w:rsidR="003B0343" w:rsidRDefault="003B0343" w:rsidP="00D52E71"/>
        </w:tc>
        <w:tc>
          <w:tcPr>
            <w:tcW w:w="1843" w:type="dxa"/>
            <w:shd w:val="clear" w:color="auto" w:fill="B8CCE4" w:themeFill="accent1" w:themeFillTint="66"/>
          </w:tcPr>
          <w:p w14:paraId="1A04DDFD" w14:textId="77777777" w:rsidR="003B0343" w:rsidRDefault="003B0343" w:rsidP="00D52E71">
            <w:r>
              <w:t>No autónomo</w:t>
            </w:r>
          </w:p>
        </w:tc>
        <w:tc>
          <w:tcPr>
            <w:tcW w:w="2730" w:type="dxa"/>
            <w:shd w:val="clear" w:color="auto" w:fill="B8CCE4" w:themeFill="accent1" w:themeFillTint="66"/>
          </w:tcPr>
          <w:p w14:paraId="47C4EDBB" w14:textId="77777777" w:rsidR="003B0343" w:rsidRDefault="003B0343" w:rsidP="00D52E71">
            <w:r>
              <w:t>Semiautónomo</w:t>
            </w:r>
          </w:p>
        </w:tc>
        <w:tc>
          <w:tcPr>
            <w:tcW w:w="2215" w:type="dxa"/>
            <w:shd w:val="clear" w:color="auto" w:fill="B8CCE4" w:themeFill="accent1" w:themeFillTint="66"/>
          </w:tcPr>
          <w:p w14:paraId="68E0E8F6" w14:textId="77777777" w:rsidR="003B0343" w:rsidRDefault="003B0343" w:rsidP="00D52E71">
            <w:r>
              <w:t>Autónomo</w:t>
            </w:r>
          </w:p>
        </w:tc>
      </w:tr>
      <w:tr w:rsidR="003B0343" w14:paraId="1C3E28E0" w14:textId="77777777" w:rsidTr="00D52E71">
        <w:trPr>
          <w:trHeight w:val="439"/>
        </w:trPr>
        <w:tc>
          <w:tcPr>
            <w:tcW w:w="2263" w:type="dxa"/>
          </w:tcPr>
          <w:p w14:paraId="5BD2C767" w14:textId="77777777" w:rsidR="003B0343" w:rsidRDefault="003B0343" w:rsidP="00D52E71">
            <w:r>
              <w:t>Trayectoria de Vuelo</w:t>
            </w:r>
          </w:p>
        </w:tc>
        <w:tc>
          <w:tcPr>
            <w:tcW w:w="1843" w:type="dxa"/>
          </w:tcPr>
          <w:p w14:paraId="4038ACAF" w14:textId="77777777" w:rsidR="003B0343" w:rsidRPr="00390BF7" w:rsidRDefault="003B0343" w:rsidP="00D52E71">
            <w:pPr>
              <w:rPr>
                <w:szCs w:val="24"/>
              </w:rPr>
            </w:pPr>
            <w:proofErr w:type="spellStart"/>
            <w:r w:rsidRPr="00390BF7">
              <w:rPr>
                <w:szCs w:val="24"/>
              </w:rPr>
              <w:t>Preprogramada</w:t>
            </w:r>
            <w:proofErr w:type="spellEnd"/>
          </w:p>
        </w:tc>
        <w:tc>
          <w:tcPr>
            <w:tcW w:w="2730" w:type="dxa"/>
          </w:tcPr>
          <w:p w14:paraId="59458F7D" w14:textId="77777777" w:rsidR="003B0343" w:rsidRDefault="003B0343" w:rsidP="00D52E71">
            <w:r>
              <w:t>Parcialmente autónomo.</w:t>
            </w:r>
          </w:p>
          <w:p w14:paraId="5C9E870D" w14:textId="77777777" w:rsidR="003B0343" w:rsidRDefault="003B0343" w:rsidP="00D52E71">
            <w:r>
              <w:t>Posibilidad de recalcular la ruta</w:t>
            </w:r>
          </w:p>
        </w:tc>
        <w:tc>
          <w:tcPr>
            <w:tcW w:w="2215" w:type="dxa"/>
          </w:tcPr>
          <w:p w14:paraId="48AFD2FE" w14:textId="77777777" w:rsidR="003B0343" w:rsidRDefault="003B0343" w:rsidP="00D52E71">
            <w:r>
              <w:t>Decisión sobre la trayectoria y cálculo de la ruta.</w:t>
            </w:r>
          </w:p>
        </w:tc>
      </w:tr>
      <w:tr w:rsidR="003B0343" w14:paraId="0E024BE4" w14:textId="77777777" w:rsidTr="00D52E71">
        <w:trPr>
          <w:trHeight w:val="880"/>
        </w:trPr>
        <w:tc>
          <w:tcPr>
            <w:tcW w:w="2263" w:type="dxa"/>
          </w:tcPr>
          <w:p w14:paraId="17B2E19C" w14:textId="77777777" w:rsidR="003B0343" w:rsidRDefault="003B0343" w:rsidP="00D52E71">
            <w:r>
              <w:t>Presencia del piloto</w:t>
            </w:r>
          </w:p>
        </w:tc>
        <w:tc>
          <w:tcPr>
            <w:tcW w:w="1843" w:type="dxa"/>
          </w:tcPr>
          <w:p w14:paraId="4485D50B" w14:textId="77777777" w:rsidR="003B0343" w:rsidRDefault="003B0343" w:rsidP="00D52E71">
            <w:r>
              <w:t>Guiado y control continuo</w:t>
            </w:r>
          </w:p>
        </w:tc>
        <w:tc>
          <w:tcPr>
            <w:tcW w:w="2730" w:type="dxa"/>
          </w:tcPr>
          <w:p w14:paraId="5D4AE9C0" w14:textId="77777777" w:rsidR="003B0343" w:rsidRDefault="003B0343" w:rsidP="00D52E71">
            <w:r>
              <w:t xml:space="preserve">Supervisión </w:t>
            </w:r>
            <w:proofErr w:type="gramStart"/>
            <w:r>
              <w:t>continua</w:t>
            </w:r>
            <w:proofErr w:type="gramEnd"/>
            <w:r>
              <w:t>. Guiado y control parcial.</w:t>
            </w:r>
          </w:p>
        </w:tc>
        <w:tc>
          <w:tcPr>
            <w:tcW w:w="2215" w:type="dxa"/>
          </w:tcPr>
          <w:p w14:paraId="1DF65407" w14:textId="77777777" w:rsidR="003B0343" w:rsidRDefault="003B0343" w:rsidP="00D52E71">
            <w:r>
              <w:t>Sólo como respaldo.</w:t>
            </w:r>
          </w:p>
        </w:tc>
      </w:tr>
      <w:tr w:rsidR="003B0343" w14:paraId="31C00AD0" w14:textId="77777777" w:rsidTr="00D52E71">
        <w:trPr>
          <w:trHeight w:val="1114"/>
        </w:trPr>
        <w:tc>
          <w:tcPr>
            <w:tcW w:w="2263" w:type="dxa"/>
          </w:tcPr>
          <w:p w14:paraId="092617EA" w14:textId="77777777" w:rsidR="003B0343" w:rsidRDefault="003B0343" w:rsidP="00D52E71">
            <w:r>
              <w:t>Necesidad de actuación del piloto</w:t>
            </w:r>
          </w:p>
        </w:tc>
        <w:tc>
          <w:tcPr>
            <w:tcW w:w="1843" w:type="dxa"/>
          </w:tcPr>
          <w:p w14:paraId="15701452" w14:textId="77777777" w:rsidR="003B0343" w:rsidRDefault="003B0343" w:rsidP="00D52E71">
            <w:r>
              <w:t>En todos los casos.</w:t>
            </w:r>
          </w:p>
        </w:tc>
        <w:tc>
          <w:tcPr>
            <w:tcW w:w="2730" w:type="dxa"/>
          </w:tcPr>
          <w:p w14:paraId="07C85CFE" w14:textId="77777777" w:rsidR="003B0343" w:rsidRDefault="003B0343" w:rsidP="00D52E71">
            <w:r>
              <w:t xml:space="preserve">Posible </w:t>
            </w:r>
            <w:proofErr w:type="spellStart"/>
            <w:r>
              <w:t>replanificación</w:t>
            </w:r>
            <w:proofErr w:type="spellEnd"/>
            <w:r>
              <w:t xml:space="preserve"> de la ruta por parte del operador.</w:t>
            </w:r>
          </w:p>
        </w:tc>
        <w:tc>
          <w:tcPr>
            <w:tcW w:w="2215" w:type="dxa"/>
          </w:tcPr>
          <w:p w14:paraId="2CA42F87" w14:textId="77777777" w:rsidR="003B0343" w:rsidRDefault="003B0343" w:rsidP="00D52E71">
            <w:r>
              <w:t>Sólo como respaldo.</w:t>
            </w:r>
          </w:p>
        </w:tc>
      </w:tr>
    </w:tbl>
    <w:p w14:paraId="2F6B8CF4" w14:textId="77777777" w:rsidR="003B0343" w:rsidRPr="003E1A88" w:rsidRDefault="003B0343" w:rsidP="003B0343">
      <w:pPr>
        <w:jc w:val="center"/>
        <w:rPr>
          <w:i/>
        </w:rPr>
      </w:pPr>
      <w:r w:rsidRPr="003E1A88">
        <w:rPr>
          <w:i/>
        </w:rPr>
        <w:t>Tabla 2-3.  Clasificación según el grado de autonomía.</w:t>
      </w:r>
    </w:p>
    <w:p w14:paraId="60D6F415" w14:textId="77777777" w:rsidR="003B0343" w:rsidRDefault="003B0343" w:rsidP="0055531B"/>
    <w:p w14:paraId="4D4E87D3" w14:textId="3E960D6B" w:rsidR="003759CE" w:rsidRDefault="00B63A09" w:rsidP="0055531B">
      <w:r>
        <w:lastRenderedPageBreak/>
        <w:t>En el modo de vuelo semi</w:t>
      </w:r>
      <w:r w:rsidR="003759CE">
        <w:t>autónomo</w:t>
      </w:r>
      <w:r w:rsidR="004D00AD">
        <w:t>, el operador carga</w:t>
      </w:r>
      <w:r w:rsidR="003759CE">
        <w:t xml:space="preserve"> una serie de </w:t>
      </w:r>
      <w:proofErr w:type="spellStart"/>
      <w:r w:rsidR="003759CE" w:rsidRPr="003759CE">
        <w:rPr>
          <w:i/>
        </w:rPr>
        <w:t>waypoints</w:t>
      </w:r>
      <w:proofErr w:type="spellEnd"/>
      <w:r w:rsidR="004D00AD">
        <w:t xml:space="preserve"> pudiendo realizar cambios durante el vuelo. El operador entonces se limita a monitorizar la trayectoria del vehículo y realizar correcciones.</w:t>
      </w:r>
    </w:p>
    <w:p w14:paraId="4AA3C38C" w14:textId="04FB1FD4" w:rsidR="004D00AD" w:rsidRDefault="003E1A88" w:rsidP="0055531B">
      <w:r>
        <w:t>En el modo de vuelo autónomo, se</w:t>
      </w:r>
      <w:r w:rsidR="00B63A09">
        <w:t xml:space="preserve"> espera una operación intel</w:t>
      </w:r>
      <w:r>
        <w:t xml:space="preserve">igente por parte del vehículo para llevar a cabo la misión. </w:t>
      </w:r>
      <w:r w:rsidR="00FD2CF9">
        <w:t>Mientras que  e</w:t>
      </w:r>
      <w:r w:rsidR="00B63A09">
        <w:t>l operador se limita a monitorizar el corr</w:t>
      </w:r>
      <w:r>
        <w:t>ecto funcionamiento del sistema y actuar en caso de fallo en el mismo.</w:t>
      </w:r>
    </w:p>
    <w:p w14:paraId="36B1305C" w14:textId="77777777" w:rsidR="003E1A88" w:rsidRDefault="003E1A88" w:rsidP="0055531B"/>
    <w:p w14:paraId="4699150F" w14:textId="77777777" w:rsidR="003E1A88" w:rsidRDefault="003E1A88" w:rsidP="0055531B"/>
    <w:p w14:paraId="79C9BFE8" w14:textId="77777777" w:rsidR="003E1A88" w:rsidRDefault="003E1A88" w:rsidP="0055531B"/>
    <w:p w14:paraId="4BD410DB" w14:textId="77777777" w:rsidR="003E1A88" w:rsidRDefault="003E1A88" w:rsidP="0055531B"/>
    <w:p w14:paraId="28174A0B" w14:textId="553A84C0" w:rsidR="00FE7B6E" w:rsidRPr="00087423" w:rsidRDefault="00FE7B6E" w:rsidP="0055531B"/>
    <w:p w14:paraId="20FAFB8A" w14:textId="54AACEFB" w:rsidR="00802C8E" w:rsidRDefault="00E3207F" w:rsidP="00D52E71">
      <w:pPr>
        <w:pStyle w:val="Ttulo1"/>
      </w:pPr>
      <w:bookmarkStart w:id="16" w:name="_Toc421220128"/>
      <w:r w:rsidRPr="00390BF7">
        <w:lastRenderedPageBreak/>
        <w:t>REVISI</w:t>
      </w:r>
      <w:r w:rsidRPr="003E1A88">
        <w:t>ÓN DE TÉCNICAS</w:t>
      </w:r>
      <w:bookmarkEnd w:id="16"/>
    </w:p>
    <w:p w14:paraId="1D388C96" w14:textId="660F0289" w:rsidR="00613F99" w:rsidRPr="00613F99" w:rsidRDefault="007442D1" w:rsidP="00613F99">
      <w:r w:rsidRPr="007442D1">
        <w:rPr>
          <w:highlight w:val="yellow"/>
        </w:rPr>
        <w:t>REVISAR ORGANIZACIÓN EN EL ÍNDICE.</w:t>
      </w:r>
    </w:p>
    <w:p w14:paraId="561B4D3D" w14:textId="7D5D6944" w:rsidR="00613F99" w:rsidRDefault="00613F99" w:rsidP="00E96811">
      <w:r>
        <w:t>En este cap</w:t>
      </w:r>
      <w:r w:rsidR="005358AF">
        <w:t>ítulo se realiza un estudio general de la guía de estilo que ha de seguir la aplicación y se hace una</w:t>
      </w:r>
      <w:r>
        <w:t xml:space="preserve"> revisión de las soluciones de presentación existentes en el mercado, analizando las ventajas e inconvenientes que estos ofrecen a la aplicación objeto de este documento.</w:t>
      </w:r>
    </w:p>
    <w:p w14:paraId="6AB07C0F" w14:textId="77777777" w:rsidR="00613F99" w:rsidRPr="00E96811" w:rsidRDefault="00613F99" w:rsidP="00E96811"/>
    <w:p w14:paraId="59B9002D" w14:textId="55C1A88E" w:rsidR="00E96811" w:rsidRDefault="00E96811" w:rsidP="0040330D">
      <w:pPr>
        <w:pStyle w:val="Ttulo2"/>
      </w:pPr>
      <w:bookmarkStart w:id="17" w:name="_Toc421220129"/>
      <w:r w:rsidRPr="00E96811">
        <w:t>Análisis de interfaces para vehículos aéreos no tripulados</w:t>
      </w:r>
      <w:bookmarkEnd w:id="17"/>
    </w:p>
    <w:p w14:paraId="0ADB6A90" w14:textId="77777777" w:rsidR="00613F99" w:rsidRDefault="007004D6" w:rsidP="00E96811">
      <w:r>
        <w:t>Normalmente las interfaces gráficas se diseñan de acuerdo a unas directrices generales definidas previamente y que sirven como punto de partida en el diseño general de la aplicación. Algunas de estas directrices son comunes para cualquier tipo de aplicación, estando incluso los términos que identifican a los componentes comúnmente aceptados en la literatura.</w:t>
      </w:r>
    </w:p>
    <w:p w14:paraId="77001881" w14:textId="25C286CA" w:rsidR="00E96811" w:rsidRDefault="007004D6" w:rsidP="00E96811">
      <w:r>
        <w:t>Sin embargo, la gran mayoría derivan de estos componentes básicos y forman parte del contexto específico de la aplicaci</w:t>
      </w:r>
      <w:r w:rsidR="00AF489F">
        <w:t xml:space="preserve">ón, no existiendo </w:t>
      </w:r>
      <w:r>
        <w:t xml:space="preserve">una especie de </w:t>
      </w:r>
      <w:proofErr w:type="spellStart"/>
      <w:r w:rsidRPr="007004D6">
        <w:rPr>
          <w:i/>
        </w:rPr>
        <w:t>checklist</w:t>
      </w:r>
      <w:r w:rsidR="00FD2CF9">
        <w:rPr>
          <w:i/>
        </w:rPr>
        <w:t>s</w:t>
      </w:r>
      <w:proofErr w:type="spellEnd"/>
      <w:r>
        <w:t xml:space="preserve"> que garantice un buen diseño de una interfaz.</w:t>
      </w:r>
    </w:p>
    <w:p w14:paraId="2B72FEB7" w14:textId="62AF0B27" w:rsidR="007004D6" w:rsidRDefault="007004D6" w:rsidP="00E96811">
      <w:r>
        <w:t>Algunas de estas heurísticas que han de ser previamente consideradas en el diseño son</w:t>
      </w:r>
      <w:r w:rsidR="00A5457C">
        <w:t xml:space="preserve"> [6]</w:t>
      </w:r>
      <w:r>
        <w:t>:</w:t>
      </w:r>
    </w:p>
    <w:p w14:paraId="6C3C6E40" w14:textId="19AFF8FB" w:rsidR="007004D6" w:rsidRDefault="00AF489F" w:rsidP="003E3A1A">
      <w:pPr>
        <w:pStyle w:val="Prrafodelista"/>
        <w:numPr>
          <w:ilvl w:val="0"/>
          <w:numId w:val="23"/>
        </w:numPr>
      </w:pPr>
      <w:r>
        <w:t>Mostrar la información de forma ordenada y consistente, evitando reformulaciones y/o transposiciones por el operador que puedan aumentar el volumen de información que se presenta.</w:t>
      </w:r>
    </w:p>
    <w:p w14:paraId="6613F444" w14:textId="42B32697" w:rsidR="00AF489F" w:rsidRDefault="00AF489F" w:rsidP="003E3A1A">
      <w:pPr>
        <w:pStyle w:val="Prrafodelista"/>
        <w:numPr>
          <w:ilvl w:val="0"/>
          <w:numId w:val="23"/>
        </w:numPr>
      </w:pPr>
      <w:r>
        <w:t>Evitar tener diferentes tipos de formatos para representar la información, reduciendo de esta manera la habilidad nemotécnica del usuario.</w:t>
      </w:r>
    </w:p>
    <w:p w14:paraId="0EEF6451" w14:textId="4EE378CC" w:rsidR="00AF489F" w:rsidRDefault="00AF489F" w:rsidP="003E3A1A">
      <w:pPr>
        <w:pStyle w:val="Prrafodelista"/>
        <w:numPr>
          <w:ilvl w:val="0"/>
          <w:numId w:val="23"/>
        </w:numPr>
      </w:pPr>
      <w:r>
        <w:t>Usar un lenguaje simple y natural que esté presente en la literatura.</w:t>
      </w:r>
    </w:p>
    <w:p w14:paraId="6223F75F" w14:textId="797ED2A7" w:rsidR="00AF489F" w:rsidRDefault="00AF489F" w:rsidP="003E3A1A">
      <w:pPr>
        <w:pStyle w:val="Prrafodelista"/>
        <w:numPr>
          <w:ilvl w:val="0"/>
          <w:numId w:val="23"/>
        </w:numPr>
      </w:pPr>
      <w:r>
        <w:t>Proporcionar retroalimentación de los comandos y el estado general de la aplicación.</w:t>
      </w:r>
    </w:p>
    <w:p w14:paraId="242330F0" w14:textId="75193A81" w:rsidR="00AF489F" w:rsidRDefault="00AF489F" w:rsidP="003E3A1A">
      <w:pPr>
        <w:pStyle w:val="Prrafodelista"/>
        <w:numPr>
          <w:ilvl w:val="0"/>
          <w:numId w:val="23"/>
        </w:numPr>
      </w:pPr>
      <w:r>
        <w:t>Evitar errores por parte del usuario, pidiendo confirmaciones de las acciones relevantes.</w:t>
      </w:r>
    </w:p>
    <w:p w14:paraId="63E66677" w14:textId="232855EB" w:rsidR="00AF489F" w:rsidRDefault="00AF489F" w:rsidP="003E3A1A">
      <w:pPr>
        <w:pStyle w:val="Prrafodelista"/>
        <w:numPr>
          <w:ilvl w:val="0"/>
          <w:numId w:val="23"/>
        </w:numPr>
      </w:pPr>
      <w:r>
        <w:t>Optimiz</w:t>
      </w:r>
      <w:r w:rsidR="007E5C80">
        <w:t>ar la visibilidad y legibilidad, evitando tener elemento en segundo plano que puedan hacer interferencia o distraer al usuario.</w:t>
      </w:r>
    </w:p>
    <w:p w14:paraId="75C49FB6" w14:textId="459DCFA4" w:rsidR="007004D6" w:rsidRDefault="007E5C80" w:rsidP="003E3A1A">
      <w:pPr>
        <w:pStyle w:val="Prrafodelista"/>
        <w:numPr>
          <w:ilvl w:val="0"/>
          <w:numId w:val="23"/>
        </w:numPr>
      </w:pPr>
      <w:r>
        <w:t>Presentar solo la información que es útil para el usuario en un momento dado.</w:t>
      </w:r>
    </w:p>
    <w:p w14:paraId="530017CC" w14:textId="528D4DDE" w:rsidR="007E5C80" w:rsidRDefault="007E5C80" w:rsidP="003E3A1A">
      <w:pPr>
        <w:pStyle w:val="Prrafodelista"/>
        <w:numPr>
          <w:ilvl w:val="0"/>
          <w:numId w:val="23"/>
        </w:numPr>
      </w:pPr>
      <w:r>
        <w:t>Implicar directamente al usuario de la aplicación en el diseño de la misma.</w:t>
      </w:r>
    </w:p>
    <w:p w14:paraId="20CC23FC" w14:textId="27E0D76C" w:rsidR="007E5C80" w:rsidRDefault="007E5C80" w:rsidP="003E3A1A">
      <w:pPr>
        <w:pStyle w:val="Prrafodelista"/>
        <w:numPr>
          <w:ilvl w:val="0"/>
          <w:numId w:val="23"/>
        </w:numPr>
      </w:pPr>
      <w:r>
        <w:t>Usar una disposición simétrica en forma de rejilla.</w:t>
      </w:r>
    </w:p>
    <w:p w14:paraId="77B50BCB" w14:textId="35FCCB00" w:rsidR="007E5C80" w:rsidRDefault="007E5C80" w:rsidP="003E3A1A">
      <w:pPr>
        <w:pStyle w:val="Prrafodelista"/>
        <w:numPr>
          <w:ilvl w:val="0"/>
          <w:numId w:val="23"/>
        </w:numPr>
      </w:pPr>
      <w:r>
        <w:t>Estandarizar el estilo de la ventana y los elementos básicos.</w:t>
      </w:r>
    </w:p>
    <w:p w14:paraId="3E048210" w14:textId="09837671" w:rsidR="007E5C80" w:rsidRDefault="007E5C80" w:rsidP="003E3A1A">
      <w:pPr>
        <w:pStyle w:val="Prrafodelista"/>
        <w:numPr>
          <w:ilvl w:val="0"/>
          <w:numId w:val="23"/>
        </w:numPr>
      </w:pPr>
      <w:r>
        <w:t xml:space="preserve">Utilizar colores para informar y no para decorar la aplicación. </w:t>
      </w:r>
    </w:p>
    <w:p w14:paraId="1330068D" w14:textId="77777777" w:rsidR="007004D6" w:rsidRDefault="007004D6" w:rsidP="00E96811"/>
    <w:p w14:paraId="71AAAF2A" w14:textId="45D9A657" w:rsidR="00C24E98" w:rsidRDefault="007E5C80" w:rsidP="00E96811">
      <w:r>
        <w:t>Para el diseño de los componentes esp</w:t>
      </w:r>
      <w:r w:rsidR="00613F99">
        <w:t xml:space="preserve">ecíficos de la interfaz se ha </w:t>
      </w:r>
      <w:r>
        <w:t xml:space="preserve">hecho </w:t>
      </w:r>
      <w:r w:rsidR="000B5681">
        <w:t xml:space="preserve">una </w:t>
      </w:r>
      <w:r>
        <w:t>revisión de las diferentes interfaces existentes en el mercado. Finalmente</w:t>
      </w:r>
      <w:r w:rsidR="000B5681">
        <w:t>,</w:t>
      </w:r>
      <w:r>
        <w:t xml:space="preserve"> se ha decidido tomar como punto de partida la aplicación </w:t>
      </w:r>
      <w:proofErr w:type="spellStart"/>
      <w:r w:rsidRPr="000909AE">
        <w:rPr>
          <w:i/>
        </w:rPr>
        <w:t>Q</w:t>
      </w:r>
      <w:r w:rsidR="00572C47" w:rsidRPr="000909AE">
        <w:rPr>
          <w:i/>
        </w:rPr>
        <w:t>g</w:t>
      </w:r>
      <w:r w:rsidRPr="000909AE">
        <w:rPr>
          <w:i/>
        </w:rPr>
        <w:t>roundControl</w:t>
      </w:r>
      <w:proofErr w:type="spellEnd"/>
      <w:r>
        <w:t xml:space="preserve">, ya que está ampliamente utilizada y aceptada por la comunidad. </w:t>
      </w:r>
    </w:p>
    <w:p w14:paraId="34780566" w14:textId="2F3DD658" w:rsidR="007004D6" w:rsidRDefault="007E5C80" w:rsidP="00E96811">
      <w:r>
        <w:t>Sin embargo, hay que destacar que esta aplicación está orientada más a sistemas automáticos, ofreciendo características y funcionalidades espec</w:t>
      </w:r>
      <w:r w:rsidR="000B5681">
        <w:t xml:space="preserve">íficas a </w:t>
      </w:r>
      <w:r>
        <w:t>estos sistemas y</w:t>
      </w:r>
      <w:r w:rsidR="000B5681">
        <w:t xml:space="preserve"> a los operadores de los mismos</w:t>
      </w:r>
      <w:r w:rsidR="00613F99">
        <w:t xml:space="preserve">, </w:t>
      </w:r>
      <w:r w:rsidR="000B5681">
        <w:t>que no pue</w:t>
      </w:r>
      <w:r w:rsidR="00C24E98">
        <w:t>den ser llevados al diseño de nuestra</w:t>
      </w:r>
      <w:r w:rsidR="000B5681">
        <w:t xml:space="preserve"> aplicación. En el apartado de diseño 4. Se describe con mayor detalle el diseño de la arquitectura para un sistema autónomo y se hace una revisión de las funcionalidades básicas que se considera que debe ofrecer la aplicación respecto a este tipo de sistema.</w:t>
      </w:r>
    </w:p>
    <w:p w14:paraId="1C43044F" w14:textId="77777777" w:rsidR="003B0343" w:rsidRPr="007004D6" w:rsidRDefault="003B0343" w:rsidP="00E96811"/>
    <w:p w14:paraId="4DA8C950" w14:textId="37D347A1" w:rsidR="00572C47" w:rsidRDefault="00CC2E33" w:rsidP="0040330D">
      <w:pPr>
        <w:pStyle w:val="Ttulo2"/>
      </w:pPr>
      <w:bookmarkStart w:id="18" w:name="_Toc421220130"/>
      <w:r>
        <w:t>Ejemplos de interfaces para vehículos aéreos no tripulados</w:t>
      </w:r>
      <w:bookmarkEnd w:id="18"/>
    </w:p>
    <w:p w14:paraId="0C4AE79E" w14:textId="6FD4ED7F" w:rsidR="00343A0A" w:rsidRPr="00343A0A" w:rsidRDefault="00343A0A" w:rsidP="00343A0A">
      <w:pPr>
        <w:spacing w:before="100" w:beforeAutospacing="1" w:after="100" w:afterAutospacing="1" w:line="240" w:lineRule="auto"/>
        <w:rPr>
          <w:rFonts w:eastAsia="Times New Roman" w:cs="Times New Roman"/>
          <w:szCs w:val="24"/>
          <w:lang w:eastAsia="es-ES"/>
        </w:rPr>
      </w:pPr>
      <w:r w:rsidRPr="00343A0A">
        <w:rPr>
          <w:rFonts w:eastAsia="Times New Roman" w:cs="Times New Roman"/>
          <w:szCs w:val="24"/>
          <w:lang w:eastAsia="es-ES"/>
        </w:rPr>
        <w:t xml:space="preserve">QGroundControl es una aplicación </w:t>
      </w:r>
      <w:proofErr w:type="spellStart"/>
      <w:r w:rsidRPr="00343A0A">
        <w:rPr>
          <w:rFonts w:eastAsia="Times New Roman" w:cs="Times New Roman"/>
          <w:i/>
          <w:szCs w:val="24"/>
          <w:lang w:eastAsia="es-ES"/>
        </w:rPr>
        <w:t>opensource</w:t>
      </w:r>
      <w:proofErr w:type="spellEnd"/>
      <w:r w:rsidRPr="00343A0A">
        <w:rPr>
          <w:rFonts w:eastAsia="Times New Roman" w:cs="Times New Roman"/>
          <w:szCs w:val="24"/>
          <w:lang w:eastAsia="es-ES"/>
        </w:rPr>
        <w:t xml:space="preserve"> destinada a pilotar</w:t>
      </w:r>
      <w:r w:rsidR="00572C47">
        <w:rPr>
          <w:rFonts w:eastAsia="Times New Roman" w:cs="Times New Roman"/>
          <w:szCs w:val="24"/>
          <w:lang w:eastAsia="es-ES"/>
        </w:rPr>
        <w:t xml:space="preserve"> mediante puntos de coordenadas </w:t>
      </w:r>
      <w:r w:rsidRPr="00343A0A">
        <w:rPr>
          <w:rFonts w:eastAsia="Times New Roman" w:cs="Times New Roman"/>
          <w:szCs w:val="24"/>
          <w:lang w:eastAsia="es-ES"/>
        </w:rPr>
        <w:t>(</w:t>
      </w:r>
      <w:proofErr w:type="spellStart"/>
      <w:r w:rsidRPr="00343A0A">
        <w:rPr>
          <w:rFonts w:eastAsia="Times New Roman" w:cs="Times New Roman"/>
          <w:szCs w:val="24"/>
          <w:lang w:eastAsia="es-ES"/>
        </w:rPr>
        <w:t>waypoints</w:t>
      </w:r>
      <w:proofErr w:type="spellEnd"/>
      <w:r w:rsidRPr="00343A0A">
        <w:rPr>
          <w:rFonts w:eastAsia="Times New Roman" w:cs="Times New Roman"/>
          <w:szCs w:val="24"/>
          <w:lang w:eastAsia="es-ES"/>
        </w:rPr>
        <w:t>) aviones y helicópteros</w:t>
      </w:r>
      <w:r w:rsidR="00572C47">
        <w:rPr>
          <w:rFonts w:eastAsia="Times New Roman" w:cs="Times New Roman"/>
          <w:szCs w:val="24"/>
          <w:lang w:eastAsia="es-ES"/>
        </w:rPr>
        <w:t xml:space="preserve"> en sistemas con pilotaje automático</w:t>
      </w:r>
      <w:r w:rsidRPr="00343A0A">
        <w:rPr>
          <w:rFonts w:eastAsia="Times New Roman" w:cs="Times New Roman"/>
          <w:szCs w:val="24"/>
          <w:lang w:eastAsia="es-ES"/>
        </w:rPr>
        <w:t xml:space="preserve">, </w:t>
      </w:r>
      <w:r w:rsidR="00DD6EB1">
        <w:rPr>
          <w:rFonts w:eastAsia="Times New Roman" w:cs="Times New Roman"/>
          <w:szCs w:val="24"/>
          <w:lang w:eastAsia="es-ES"/>
        </w:rPr>
        <w:t xml:space="preserve">llegando a soportar la gran mayoría de los sistemas autopilotos existentes en el mercado como el </w:t>
      </w:r>
      <w:proofErr w:type="spellStart"/>
      <w:r w:rsidR="00DD6EB1" w:rsidRPr="00DD6EB1">
        <w:rPr>
          <w:rFonts w:eastAsia="Times New Roman" w:cs="Times New Roman"/>
          <w:i/>
          <w:szCs w:val="24"/>
          <w:lang w:eastAsia="es-ES"/>
        </w:rPr>
        <w:t>arduPilotMega</w:t>
      </w:r>
      <w:proofErr w:type="spellEnd"/>
      <w:r w:rsidR="00DD6EB1" w:rsidRPr="00DD6EB1">
        <w:rPr>
          <w:rFonts w:eastAsia="Times New Roman" w:cs="Times New Roman"/>
          <w:i/>
          <w:szCs w:val="24"/>
          <w:lang w:eastAsia="es-ES"/>
        </w:rPr>
        <w:t xml:space="preserve"> </w:t>
      </w:r>
      <w:r w:rsidR="00DD6EB1">
        <w:rPr>
          <w:rFonts w:eastAsia="Times New Roman" w:cs="Times New Roman"/>
          <w:szCs w:val="24"/>
          <w:lang w:eastAsia="es-ES"/>
        </w:rPr>
        <w:t xml:space="preserve">o el </w:t>
      </w:r>
      <w:proofErr w:type="spellStart"/>
      <w:r w:rsidR="00673439">
        <w:rPr>
          <w:rFonts w:eastAsia="Times New Roman" w:cs="Times New Roman"/>
          <w:i/>
          <w:szCs w:val="24"/>
          <w:lang w:eastAsia="es-ES"/>
        </w:rPr>
        <w:t>pxIMU</w:t>
      </w:r>
      <w:proofErr w:type="spellEnd"/>
      <w:r w:rsidR="00673439">
        <w:rPr>
          <w:rFonts w:eastAsia="Times New Roman" w:cs="Times New Roman"/>
          <w:szCs w:val="24"/>
          <w:lang w:eastAsia="es-ES"/>
        </w:rPr>
        <w:t xml:space="preserve"> y </w:t>
      </w:r>
      <w:r w:rsidR="00DD6EB1">
        <w:rPr>
          <w:rFonts w:eastAsia="Times New Roman" w:cs="Times New Roman"/>
          <w:szCs w:val="24"/>
          <w:lang w:eastAsia="es-ES"/>
        </w:rPr>
        <w:t>pudiendo ser utilizado con la mayoría de los dro</w:t>
      </w:r>
      <w:r w:rsidR="00673439">
        <w:rPr>
          <w:rFonts w:eastAsia="Times New Roman" w:cs="Times New Roman"/>
          <w:szCs w:val="24"/>
          <w:lang w:eastAsia="es-ES"/>
        </w:rPr>
        <w:t xml:space="preserve">nes comerciales como podría ser el </w:t>
      </w:r>
      <w:proofErr w:type="spellStart"/>
      <w:r w:rsidR="00673439">
        <w:rPr>
          <w:rFonts w:eastAsia="Times New Roman" w:cs="Times New Roman"/>
          <w:szCs w:val="24"/>
          <w:lang w:eastAsia="es-ES"/>
        </w:rPr>
        <w:t>AR.Drone</w:t>
      </w:r>
      <w:proofErr w:type="spellEnd"/>
      <w:r w:rsidR="00673439">
        <w:rPr>
          <w:rFonts w:eastAsia="Times New Roman" w:cs="Times New Roman"/>
          <w:szCs w:val="24"/>
          <w:lang w:eastAsia="es-ES"/>
        </w:rPr>
        <w:t xml:space="preserve"> con su GPS o con </w:t>
      </w:r>
      <w:proofErr w:type="spellStart"/>
      <w:r w:rsidRPr="00673439">
        <w:rPr>
          <w:rFonts w:eastAsia="Times New Roman" w:cs="Times New Roman"/>
          <w:i/>
          <w:szCs w:val="24"/>
          <w:lang w:eastAsia="es-ES"/>
        </w:rPr>
        <w:t>flight</w:t>
      </w:r>
      <w:proofErr w:type="spellEnd"/>
      <w:r w:rsidRPr="00673439">
        <w:rPr>
          <w:rFonts w:eastAsia="Times New Roman" w:cs="Times New Roman"/>
          <w:i/>
          <w:szCs w:val="24"/>
          <w:lang w:eastAsia="es-ES"/>
        </w:rPr>
        <w:t xml:space="preserve"> </w:t>
      </w:r>
      <w:proofErr w:type="spellStart"/>
      <w:r w:rsidRPr="00673439">
        <w:rPr>
          <w:rFonts w:eastAsia="Times New Roman" w:cs="Times New Roman"/>
          <w:i/>
          <w:szCs w:val="24"/>
          <w:lang w:eastAsia="es-ES"/>
        </w:rPr>
        <w:t>recorder</w:t>
      </w:r>
      <w:proofErr w:type="spellEnd"/>
      <w:r>
        <w:rPr>
          <w:rFonts w:eastAsia="Times New Roman" w:cs="Times New Roman"/>
          <w:szCs w:val="24"/>
          <w:lang w:eastAsia="es-ES"/>
        </w:rPr>
        <w:t xml:space="preserve"> [8]</w:t>
      </w:r>
      <w:r w:rsidR="009758FC">
        <w:rPr>
          <w:rFonts w:eastAsia="Times New Roman" w:cs="Times New Roman"/>
          <w:szCs w:val="24"/>
          <w:lang w:eastAsia="es-ES"/>
        </w:rPr>
        <w:t xml:space="preserve"> </w:t>
      </w:r>
      <w:r w:rsidR="00DD6EB1">
        <w:rPr>
          <w:rFonts w:eastAsia="Times New Roman" w:cs="Times New Roman"/>
          <w:szCs w:val="24"/>
          <w:lang w:eastAsia="es-ES"/>
        </w:rPr>
        <w:t>[9]</w:t>
      </w:r>
      <w:r w:rsidRPr="00343A0A">
        <w:rPr>
          <w:rFonts w:eastAsia="Times New Roman" w:cs="Times New Roman"/>
          <w:szCs w:val="24"/>
          <w:lang w:eastAsia="es-ES"/>
        </w:rPr>
        <w:t>.</w:t>
      </w:r>
    </w:p>
    <w:p w14:paraId="30A44369" w14:textId="3D55B8F5" w:rsidR="00343A0A" w:rsidRPr="00343A0A" w:rsidRDefault="009758FC" w:rsidP="00343A0A">
      <w:pPr>
        <w:spacing w:before="100" w:beforeAutospacing="1" w:after="100" w:afterAutospacing="1" w:line="240" w:lineRule="auto"/>
        <w:rPr>
          <w:rFonts w:eastAsia="Times New Roman" w:cs="Times New Roman"/>
          <w:szCs w:val="24"/>
          <w:lang w:eastAsia="es-ES"/>
        </w:rPr>
      </w:pPr>
      <w:r>
        <w:rPr>
          <w:rFonts w:eastAsia="Times New Roman" w:cs="Times New Roman"/>
          <w:szCs w:val="24"/>
          <w:lang w:eastAsia="es-ES"/>
        </w:rPr>
        <w:t xml:space="preserve">En este sentido esta aplicación </w:t>
      </w:r>
      <w:r w:rsidR="00343A0A" w:rsidRPr="00343A0A">
        <w:rPr>
          <w:rFonts w:eastAsia="Times New Roman" w:cs="Times New Roman"/>
          <w:szCs w:val="24"/>
          <w:lang w:eastAsia="es-ES"/>
        </w:rPr>
        <w:t xml:space="preserve">permite visualizar y controlar </w:t>
      </w:r>
      <w:r>
        <w:rPr>
          <w:rFonts w:eastAsia="Times New Roman" w:cs="Times New Roman"/>
          <w:szCs w:val="24"/>
          <w:lang w:eastAsia="es-ES"/>
        </w:rPr>
        <w:t xml:space="preserve">el vehículo aéreo no tripulado </w:t>
      </w:r>
      <w:r w:rsidR="00343A0A" w:rsidRPr="00343A0A">
        <w:rPr>
          <w:rFonts w:eastAsia="Times New Roman" w:cs="Times New Roman"/>
          <w:szCs w:val="24"/>
          <w:lang w:eastAsia="es-ES"/>
        </w:rPr>
        <w:t>durante el desarrollo y operación de una misión.</w:t>
      </w:r>
    </w:p>
    <w:p w14:paraId="28BAD0AA" w14:textId="77777777" w:rsidR="00343A0A" w:rsidRPr="00343A0A" w:rsidRDefault="00343A0A" w:rsidP="00343A0A">
      <w:pPr>
        <w:spacing w:before="100" w:beforeAutospacing="1" w:after="100" w:afterAutospacing="1" w:line="240" w:lineRule="auto"/>
        <w:jc w:val="left"/>
        <w:rPr>
          <w:rFonts w:eastAsia="Times New Roman" w:cs="Times New Roman"/>
          <w:szCs w:val="24"/>
          <w:lang w:eastAsia="es-ES"/>
        </w:rPr>
      </w:pPr>
      <w:r w:rsidRPr="00343A0A">
        <w:rPr>
          <w:rFonts w:eastAsia="Times New Roman" w:cs="Times New Roman"/>
          <w:b/>
          <w:bCs/>
          <w:szCs w:val="24"/>
          <w:lang w:eastAsia="es-ES"/>
        </w:rPr>
        <w:t>Principales características:</w:t>
      </w:r>
    </w:p>
    <w:p w14:paraId="21E3C21B" w14:textId="02C7A0E9" w:rsidR="00343A0A" w:rsidRPr="00673439" w:rsidRDefault="00673439" w:rsidP="003E3A1A">
      <w:pPr>
        <w:numPr>
          <w:ilvl w:val="0"/>
          <w:numId w:val="24"/>
        </w:numPr>
        <w:spacing w:before="100" w:beforeAutospacing="1" w:after="100" w:afterAutospacing="1" w:line="240" w:lineRule="auto"/>
        <w:jc w:val="left"/>
        <w:rPr>
          <w:rFonts w:eastAsia="Times New Roman" w:cs="Times New Roman"/>
          <w:szCs w:val="24"/>
          <w:lang w:eastAsia="es-ES"/>
        </w:rPr>
      </w:pPr>
      <w:r w:rsidRPr="00673439">
        <w:rPr>
          <w:rFonts w:eastAsia="Times New Roman" w:cs="Times New Roman"/>
          <w:szCs w:val="24"/>
          <w:lang w:eastAsia="es-ES"/>
        </w:rPr>
        <w:t>Utiliza como protocol</w:t>
      </w:r>
      <w:r>
        <w:rPr>
          <w:rFonts w:eastAsia="Times New Roman" w:cs="Times New Roman"/>
          <w:szCs w:val="24"/>
          <w:lang w:eastAsia="es-ES"/>
        </w:rPr>
        <w:t>o</w:t>
      </w:r>
      <w:r w:rsidRPr="00673439">
        <w:rPr>
          <w:rFonts w:eastAsia="Times New Roman" w:cs="Times New Roman"/>
          <w:szCs w:val="24"/>
          <w:lang w:eastAsia="es-ES"/>
        </w:rPr>
        <w:t xml:space="preserve"> de comunicaciones el</w:t>
      </w:r>
      <w:r w:rsidR="00343A0A" w:rsidRPr="00673439">
        <w:rPr>
          <w:rFonts w:eastAsia="Times New Roman" w:cs="Times New Roman"/>
          <w:szCs w:val="24"/>
          <w:lang w:eastAsia="es-ES"/>
        </w:rPr>
        <w:t xml:space="preserve"> Open </w:t>
      </w:r>
      <w:proofErr w:type="spellStart"/>
      <w:r w:rsidR="00343A0A" w:rsidRPr="00673439">
        <w:rPr>
          <w:rFonts w:eastAsia="Times New Roman" w:cs="Times New Roman"/>
          <w:szCs w:val="24"/>
          <w:lang w:eastAsia="es-ES"/>
        </w:rPr>
        <w:t>Source</w:t>
      </w:r>
      <w:proofErr w:type="spellEnd"/>
      <w:r w:rsidR="00343A0A" w:rsidRPr="00673439">
        <w:rPr>
          <w:rFonts w:eastAsia="Times New Roman" w:cs="Times New Roman"/>
          <w:szCs w:val="24"/>
          <w:lang w:eastAsia="es-ES"/>
        </w:rPr>
        <w:t xml:space="preserve"> </w:t>
      </w:r>
      <w:proofErr w:type="spellStart"/>
      <w:r w:rsidR="00343A0A" w:rsidRPr="00673439">
        <w:rPr>
          <w:rFonts w:eastAsia="Times New Roman" w:cs="Times New Roman"/>
          <w:szCs w:val="24"/>
          <w:lang w:eastAsia="es-ES"/>
        </w:rPr>
        <w:t>MAVlink</w:t>
      </w:r>
      <w:proofErr w:type="spellEnd"/>
      <w:r w:rsidR="00343A0A" w:rsidRPr="00673439">
        <w:rPr>
          <w:rFonts w:eastAsia="Times New Roman" w:cs="Times New Roman"/>
          <w:szCs w:val="24"/>
          <w:lang w:eastAsia="es-ES"/>
        </w:rPr>
        <w:t xml:space="preserve"> (</w:t>
      </w:r>
      <w:r w:rsidR="00343A0A" w:rsidRPr="00673439">
        <w:rPr>
          <w:rFonts w:eastAsia="Times New Roman" w:cs="Times New Roman"/>
          <w:i/>
          <w:szCs w:val="24"/>
          <w:lang w:eastAsia="es-ES"/>
        </w:rPr>
        <w:t xml:space="preserve">Micro Air </w:t>
      </w:r>
      <w:proofErr w:type="spellStart"/>
      <w:r w:rsidR="00343A0A" w:rsidRPr="00673439">
        <w:rPr>
          <w:rFonts w:eastAsia="Times New Roman" w:cs="Times New Roman"/>
          <w:i/>
          <w:szCs w:val="24"/>
          <w:lang w:eastAsia="es-ES"/>
        </w:rPr>
        <w:t>Vehicle</w:t>
      </w:r>
      <w:proofErr w:type="spellEnd"/>
      <w:r w:rsidR="00343A0A" w:rsidRPr="00673439">
        <w:rPr>
          <w:rFonts w:eastAsia="Times New Roman" w:cs="Times New Roman"/>
          <w:i/>
          <w:szCs w:val="24"/>
          <w:lang w:eastAsia="es-ES"/>
        </w:rPr>
        <w:t xml:space="preserve"> </w:t>
      </w:r>
      <w:proofErr w:type="spellStart"/>
      <w:r w:rsidR="00343A0A" w:rsidRPr="00673439">
        <w:rPr>
          <w:rFonts w:eastAsia="Times New Roman" w:cs="Times New Roman"/>
          <w:i/>
          <w:szCs w:val="24"/>
          <w:lang w:eastAsia="es-ES"/>
        </w:rPr>
        <w:t>Communication</w:t>
      </w:r>
      <w:proofErr w:type="spellEnd"/>
      <w:r w:rsidR="00343A0A" w:rsidRPr="00673439">
        <w:rPr>
          <w:rFonts w:eastAsia="Times New Roman" w:cs="Times New Roman"/>
          <w:szCs w:val="24"/>
          <w:lang w:eastAsia="es-ES"/>
        </w:rPr>
        <w:t>)</w:t>
      </w:r>
    </w:p>
    <w:p w14:paraId="399A5010" w14:textId="63704F47" w:rsidR="00343A0A" w:rsidRPr="00343A0A" w:rsidRDefault="00673439" w:rsidP="003E3A1A">
      <w:pPr>
        <w:numPr>
          <w:ilvl w:val="0"/>
          <w:numId w:val="24"/>
        </w:numPr>
        <w:spacing w:before="100" w:beforeAutospacing="1" w:after="100" w:afterAutospacing="1" w:line="240" w:lineRule="auto"/>
        <w:jc w:val="left"/>
        <w:rPr>
          <w:rFonts w:eastAsia="Times New Roman" w:cs="Times New Roman"/>
          <w:szCs w:val="24"/>
          <w:lang w:eastAsia="es-ES"/>
        </w:rPr>
      </w:pPr>
      <w:r>
        <w:rPr>
          <w:rFonts w:eastAsia="Times New Roman" w:cs="Times New Roman"/>
          <w:szCs w:val="24"/>
          <w:lang w:eastAsia="es-ES"/>
        </w:rPr>
        <w:t>Ofrece m</w:t>
      </w:r>
      <w:r w:rsidR="00896E62">
        <w:rPr>
          <w:rFonts w:eastAsia="Times New Roman" w:cs="Times New Roman"/>
          <w:szCs w:val="24"/>
          <w:lang w:eastAsia="es-ES"/>
        </w:rPr>
        <w:t>apas aé</w:t>
      </w:r>
      <w:r w:rsidR="00343A0A" w:rsidRPr="00343A0A">
        <w:rPr>
          <w:rFonts w:eastAsia="Times New Roman" w:cs="Times New Roman"/>
          <w:szCs w:val="24"/>
          <w:lang w:eastAsia="es-ES"/>
        </w:rPr>
        <w:t xml:space="preserve">reos 2D/3D con </w:t>
      </w:r>
      <w:proofErr w:type="spellStart"/>
      <w:r w:rsidR="00343A0A" w:rsidRPr="00343A0A">
        <w:rPr>
          <w:rFonts w:eastAsia="Times New Roman" w:cs="Times New Roman"/>
          <w:i/>
          <w:szCs w:val="24"/>
          <w:lang w:eastAsia="es-ES"/>
        </w:rPr>
        <w:t>drag</w:t>
      </w:r>
      <w:proofErr w:type="spellEnd"/>
      <w:r w:rsidR="00343A0A" w:rsidRPr="00343A0A">
        <w:rPr>
          <w:rFonts w:eastAsia="Times New Roman" w:cs="Times New Roman"/>
          <w:i/>
          <w:szCs w:val="24"/>
          <w:lang w:eastAsia="es-ES"/>
        </w:rPr>
        <w:t xml:space="preserve"> </w:t>
      </w:r>
      <w:r w:rsidR="00343A0A" w:rsidRPr="00343A0A">
        <w:rPr>
          <w:rFonts w:eastAsia="Times New Roman" w:cs="Times New Roman"/>
          <w:szCs w:val="24"/>
          <w:lang w:eastAsia="es-ES"/>
        </w:rPr>
        <w:t xml:space="preserve">and </w:t>
      </w:r>
      <w:proofErr w:type="spellStart"/>
      <w:r w:rsidR="00343A0A" w:rsidRPr="00343A0A">
        <w:rPr>
          <w:rFonts w:eastAsia="Times New Roman" w:cs="Times New Roman"/>
          <w:i/>
          <w:szCs w:val="24"/>
          <w:lang w:eastAsia="es-ES"/>
        </w:rPr>
        <w:t>drop</w:t>
      </w:r>
      <w:proofErr w:type="spellEnd"/>
      <w:r w:rsidR="00343A0A" w:rsidRPr="00343A0A">
        <w:rPr>
          <w:rFonts w:eastAsia="Times New Roman" w:cs="Times New Roman"/>
          <w:i/>
          <w:szCs w:val="24"/>
          <w:lang w:eastAsia="es-ES"/>
        </w:rPr>
        <w:t xml:space="preserve"> </w:t>
      </w:r>
      <w:proofErr w:type="spellStart"/>
      <w:r w:rsidR="00343A0A" w:rsidRPr="00673439">
        <w:rPr>
          <w:rFonts w:eastAsia="Times New Roman" w:cs="Times New Roman"/>
          <w:i/>
          <w:szCs w:val="24"/>
          <w:lang w:eastAsia="es-ES"/>
        </w:rPr>
        <w:t>waypoint</w:t>
      </w:r>
      <w:proofErr w:type="spellEnd"/>
      <w:r w:rsidR="00343A0A" w:rsidRPr="00343A0A">
        <w:rPr>
          <w:rFonts w:eastAsia="Times New Roman" w:cs="Times New Roman"/>
          <w:szCs w:val="24"/>
          <w:lang w:eastAsia="es-ES"/>
        </w:rPr>
        <w:t xml:space="preserve"> (arrastrar y soltar)</w:t>
      </w:r>
      <w:r>
        <w:rPr>
          <w:rFonts w:eastAsia="Times New Roman" w:cs="Times New Roman"/>
          <w:szCs w:val="24"/>
          <w:lang w:eastAsia="es-ES"/>
        </w:rPr>
        <w:t>.</w:t>
      </w:r>
    </w:p>
    <w:p w14:paraId="6FFE4FE0" w14:textId="2A068DD6" w:rsidR="00343A0A" w:rsidRPr="00343A0A" w:rsidRDefault="00343A0A" w:rsidP="003E3A1A">
      <w:pPr>
        <w:numPr>
          <w:ilvl w:val="0"/>
          <w:numId w:val="24"/>
        </w:numPr>
        <w:spacing w:before="100" w:beforeAutospacing="1" w:after="100" w:afterAutospacing="1" w:line="240" w:lineRule="auto"/>
        <w:jc w:val="left"/>
        <w:rPr>
          <w:rFonts w:eastAsia="Times New Roman" w:cs="Times New Roman"/>
          <w:szCs w:val="24"/>
          <w:lang w:eastAsia="es-ES"/>
        </w:rPr>
      </w:pPr>
      <w:r w:rsidRPr="00343A0A">
        <w:rPr>
          <w:rFonts w:eastAsia="Times New Roman" w:cs="Times New Roman"/>
          <w:szCs w:val="24"/>
          <w:lang w:eastAsia="es-ES"/>
        </w:rPr>
        <w:t>Cambio y manipulación de parámetros de vuelo de la electrónica de control en tiem</w:t>
      </w:r>
      <w:r w:rsidR="00673439">
        <w:rPr>
          <w:rFonts w:eastAsia="Times New Roman" w:cs="Times New Roman"/>
          <w:szCs w:val="24"/>
          <w:lang w:eastAsia="es-ES"/>
        </w:rPr>
        <w:t>po real, incluso con el vehículo en vuelo.</w:t>
      </w:r>
    </w:p>
    <w:p w14:paraId="0A4B2AF5" w14:textId="77777777" w:rsidR="00343A0A" w:rsidRPr="00343A0A" w:rsidRDefault="00343A0A" w:rsidP="003E3A1A">
      <w:pPr>
        <w:numPr>
          <w:ilvl w:val="0"/>
          <w:numId w:val="24"/>
        </w:numPr>
        <w:spacing w:before="100" w:beforeAutospacing="1" w:after="100" w:afterAutospacing="1" w:line="240" w:lineRule="auto"/>
        <w:jc w:val="left"/>
        <w:rPr>
          <w:rFonts w:eastAsia="Times New Roman" w:cs="Times New Roman"/>
          <w:szCs w:val="24"/>
          <w:lang w:eastAsia="es-ES"/>
        </w:rPr>
      </w:pPr>
      <w:r w:rsidRPr="00343A0A">
        <w:rPr>
          <w:rFonts w:eastAsia="Times New Roman" w:cs="Times New Roman"/>
          <w:szCs w:val="24"/>
          <w:lang w:eastAsia="es-ES"/>
        </w:rPr>
        <w:t>Visualización en tiempo real de datos de sensores y telemetría.</w:t>
      </w:r>
    </w:p>
    <w:p w14:paraId="3F74BC66" w14:textId="0054D11F" w:rsidR="00673439" w:rsidRPr="00673439" w:rsidRDefault="00673439" w:rsidP="003E3A1A">
      <w:pPr>
        <w:numPr>
          <w:ilvl w:val="0"/>
          <w:numId w:val="24"/>
        </w:numPr>
        <w:spacing w:before="100" w:beforeAutospacing="1" w:after="100" w:afterAutospacing="1" w:line="240" w:lineRule="auto"/>
        <w:jc w:val="left"/>
        <w:rPr>
          <w:rFonts w:eastAsia="Times New Roman" w:cs="Times New Roman"/>
          <w:szCs w:val="24"/>
          <w:lang w:eastAsia="es-ES"/>
        </w:rPr>
      </w:pPr>
      <w:r>
        <w:rPr>
          <w:rFonts w:eastAsia="Times New Roman" w:cs="Times New Roman"/>
          <w:szCs w:val="24"/>
          <w:lang w:eastAsia="es-ES"/>
        </w:rPr>
        <w:t>Es multiplataforma</w:t>
      </w:r>
      <w:r w:rsidR="00343A0A" w:rsidRPr="00343A0A">
        <w:rPr>
          <w:rFonts w:eastAsia="Times New Roman" w:cs="Times New Roman"/>
          <w:szCs w:val="24"/>
          <w:lang w:eastAsia="es-ES"/>
        </w:rPr>
        <w:t>.</w:t>
      </w:r>
    </w:p>
    <w:p w14:paraId="20BA6044" w14:textId="77777777" w:rsidR="00343A0A" w:rsidRDefault="00343A0A" w:rsidP="00343A0A"/>
    <w:p w14:paraId="7D6B2E4B" w14:textId="428A93CE" w:rsidR="00A5457C" w:rsidRDefault="00343A0A" w:rsidP="00343A0A">
      <w:r>
        <w:rPr>
          <w:noProof/>
          <w:lang w:eastAsia="es-ES"/>
        </w:rPr>
        <w:lastRenderedPageBreak/>
        <w:drawing>
          <wp:inline distT="0" distB="0" distL="0" distR="0" wp14:anchorId="464E84E0" wp14:editId="42D3C2A7">
            <wp:extent cx="5331460" cy="1435100"/>
            <wp:effectExtent l="0" t="0" r="2540" b="0"/>
            <wp:docPr id="16" name="Imagen 16" descr="Manejar ardrone y su GPS con QGround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nejar ardrone y su GPS con QGroundContro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31460" cy="1435100"/>
                    </a:xfrm>
                    <a:prstGeom prst="rect">
                      <a:avLst/>
                    </a:prstGeom>
                    <a:noFill/>
                    <a:ln>
                      <a:noFill/>
                    </a:ln>
                  </pic:spPr>
                </pic:pic>
              </a:graphicData>
            </a:graphic>
          </wp:inline>
        </w:drawing>
      </w:r>
    </w:p>
    <w:p w14:paraId="0BDA8AB4" w14:textId="60A0202A" w:rsidR="00343A0A" w:rsidRDefault="00343A0A" w:rsidP="00343A0A">
      <w:pPr>
        <w:autoSpaceDE w:val="0"/>
        <w:autoSpaceDN w:val="0"/>
        <w:adjustRightInd w:val="0"/>
        <w:spacing w:after="0" w:line="240" w:lineRule="auto"/>
        <w:jc w:val="center"/>
        <w:rPr>
          <w:rFonts w:cs="Times New Roman"/>
          <w:i/>
          <w:szCs w:val="24"/>
        </w:rPr>
      </w:pPr>
      <w:r w:rsidRPr="00AD3B01">
        <w:rPr>
          <w:rFonts w:cs="Times New Roman"/>
          <w:i/>
          <w:szCs w:val="24"/>
        </w:rPr>
        <w:t>Figura</w:t>
      </w:r>
      <w:r>
        <w:rPr>
          <w:rFonts w:cs="Times New Roman"/>
          <w:i/>
          <w:szCs w:val="24"/>
        </w:rPr>
        <w:t xml:space="preserve"> 3-1</w:t>
      </w:r>
      <w:r w:rsidRPr="00AD3B01">
        <w:rPr>
          <w:rFonts w:cs="Times New Roman"/>
          <w:i/>
          <w:szCs w:val="24"/>
        </w:rPr>
        <w:t>:</w:t>
      </w:r>
      <w:r>
        <w:rPr>
          <w:rFonts w:cs="Times New Roman"/>
          <w:i/>
          <w:szCs w:val="24"/>
        </w:rPr>
        <w:t xml:space="preserve"> </w:t>
      </w:r>
      <w:proofErr w:type="spellStart"/>
      <w:r>
        <w:rPr>
          <w:rFonts w:cs="Times New Roman"/>
          <w:i/>
          <w:szCs w:val="24"/>
        </w:rPr>
        <w:t>Q</w:t>
      </w:r>
      <w:r w:rsidR="00CC2E33">
        <w:rPr>
          <w:rFonts w:cs="Times New Roman"/>
          <w:i/>
          <w:szCs w:val="24"/>
        </w:rPr>
        <w:t>g</w:t>
      </w:r>
      <w:r>
        <w:rPr>
          <w:rFonts w:cs="Times New Roman"/>
          <w:i/>
          <w:szCs w:val="24"/>
        </w:rPr>
        <w:t>roundControl</w:t>
      </w:r>
      <w:proofErr w:type="spellEnd"/>
    </w:p>
    <w:p w14:paraId="50E748D0" w14:textId="77777777" w:rsidR="00673439" w:rsidRDefault="00673439" w:rsidP="00C24E98">
      <w:pPr>
        <w:autoSpaceDE w:val="0"/>
        <w:autoSpaceDN w:val="0"/>
        <w:adjustRightInd w:val="0"/>
        <w:spacing w:after="0" w:line="240" w:lineRule="auto"/>
        <w:rPr>
          <w:rFonts w:cs="Times New Roman"/>
          <w:i/>
          <w:szCs w:val="24"/>
        </w:rPr>
      </w:pPr>
    </w:p>
    <w:p w14:paraId="2D6E9352" w14:textId="77777777" w:rsidR="00673439" w:rsidRDefault="00673439" w:rsidP="006571F1"/>
    <w:p w14:paraId="309FF1CD" w14:textId="4A4A89D8" w:rsidR="00673439" w:rsidRPr="00673439" w:rsidRDefault="00673439" w:rsidP="00673439">
      <w:pPr>
        <w:autoSpaceDE w:val="0"/>
        <w:autoSpaceDN w:val="0"/>
        <w:adjustRightInd w:val="0"/>
        <w:spacing w:after="0" w:line="240" w:lineRule="auto"/>
        <w:jc w:val="left"/>
        <w:rPr>
          <w:rFonts w:cs="Times New Roman"/>
          <w:szCs w:val="24"/>
        </w:rPr>
      </w:pPr>
      <w:r>
        <w:rPr>
          <w:rFonts w:cs="Times New Roman"/>
          <w:szCs w:val="24"/>
        </w:rPr>
        <w:t xml:space="preserve">En la figura 3.1 se puede observar una de las vistas principales que ofrece esta interfaz con el mapa aéreo 3D y dos sistemas de visualización de la posición, altitud y orientación del vehículo en la parte derecha de la figura. </w:t>
      </w:r>
    </w:p>
    <w:p w14:paraId="06166B29" w14:textId="77777777" w:rsidR="00673439" w:rsidRDefault="00673439" w:rsidP="00343A0A">
      <w:pPr>
        <w:autoSpaceDE w:val="0"/>
        <w:autoSpaceDN w:val="0"/>
        <w:adjustRightInd w:val="0"/>
        <w:spacing w:after="0" w:line="240" w:lineRule="auto"/>
        <w:jc w:val="center"/>
        <w:rPr>
          <w:rFonts w:cs="Times New Roman"/>
          <w:i/>
          <w:szCs w:val="24"/>
        </w:rPr>
      </w:pPr>
    </w:p>
    <w:p w14:paraId="766B2394" w14:textId="77777777" w:rsidR="00673439" w:rsidRDefault="00673439" w:rsidP="00673439">
      <w:pPr>
        <w:autoSpaceDE w:val="0"/>
        <w:autoSpaceDN w:val="0"/>
        <w:adjustRightInd w:val="0"/>
        <w:spacing w:after="0" w:line="240" w:lineRule="auto"/>
        <w:rPr>
          <w:rFonts w:cs="Times New Roman"/>
          <w:i/>
          <w:szCs w:val="24"/>
        </w:rPr>
      </w:pPr>
    </w:p>
    <w:p w14:paraId="28970926" w14:textId="6D733AC8" w:rsidR="00673439" w:rsidRPr="00613F99" w:rsidRDefault="00673439" w:rsidP="00673439">
      <w:pPr>
        <w:autoSpaceDE w:val="0"/>
        <w:autoSpaceDN w:val="0"/>
        <w:adjustRightInd w:val="0"/>
        <w:spacing w:after="0" w:line="240" w:lineRule="auto"/>
        <w:rPr>
          <w:rFonts w:cs="Times New Roman"/>
          <w:i/>
          <w:szCs w:val="24"/>
        </w:rPr>
      </w:pPr>
      <w:r>
        <w:rPr>
          <w:rFonts w:cs="Times New Roman"/>
          <w:szCs w:val="24"/>
        </w:rPr>
        <w:t xml:space="preserve">Otra aplicación que ha servido de punto de partida ha sido el sistema </w:t>
      </w:r>
      <w:proofErr w:type="spellStart"/>
      <w:r w:rsidRPr="00673439">
        <w:rPr>
          <w:rFonts w:cs="Times New Roman"/>
          <w:i/>
          <w:szCs w:val="24"/>
        </w:rPr>
        <w:t>HappyKillmore</w:t>
      </w:r>
      <w:proofErr w:type="spellEnd"/>
      <w:r w:rsidR="00613F99">
        <w:rPr>
          <w:rFonts w:cs="Times New Roman"/>
          <w:i/>
          <w:szCs w:val="24"/>
        </w:rPr>
        <w:t>.</w:t>
      </w:r>
      <w:r>
        <w:rPr>
          <w:rFonts w:cs="Times New Roman"/>
          <w:i/>
          <w:szCs w:val="24"/>
        </w:rPr>
        <w:t xml:space="preserve"> </w:t>
      </w:r>
      <w:r w:rsidR="00613F99">
        <w:rPr>
          <w:rFonts w:cs="Times New Roman"/>
          <w:szCs w:val="24"/>
        </w:rPr>
        <w:t>E</w:t>
      </w:r>
      <w:r w:rsidR="0040611E" w:rsidRPr="0040611E">
        <w:rPr>
          <w:rFonts w:cs="Times New Roman"/>
          <w:szCs w:val="24"/>
        </w:rPr>
        <w:t xml:space="preserve">stá aplicación también es </w:t>
      </w:r>
      <w:proofErr w:type="spellStart"/>
      <w:r w:rsidR="0040611E" w:rsidRPr="0040611E">
        <w:rPr>
          <w:rFonts w:cs="Times New Roman"/>
          <w:i/>
          <w:szCs w:val="24"/>
        </w:rPr>
        <w:t>opernsource</w:t>
      </w:r>
      <w:proofErr w:type="spellEnd"/>
      <w:r w:rsidR="0040611E" w:rsidRPr="0040611E">
        <w:rPr>
          <w:rFonts w:cs="Times New Roman"/>
          <w:i/>
          <w:szCs w:val="24"/>
        </w:rPr>
        <w:t xml:space="preserve"> </w:t>
      </w:r>
      <w:r w:rsidR="0040611E" w:rsidRPr="0040611E">
        <w:rPr>
          <w:rFonts w:cs="Times New Roman"/>
          <w:szCs w:val="24"/>
        </w:rPr>
        <w:t>y acepta la mayoría de los sistemas autopilotos.</w:t>
      </w:r>
      <w:r w:rsidR="0040611E">
        <w:rPr>
          <w:rFonts w:cs="Times New Roman"/>
          <w:szCs w:val="24"/>
        </w:rPr>
        <w:t xml:space="preserve"> </w:t>
      </w:r>
      <w:r w:rsidR="00613F99">
        <w:rPr>
          <w:rFonts w:cs="Times New Roman"/>
          <w:szCs w:val="24"/>
        </w:rPr>
        <w:t xml:space="preserve">Sin embargo al contrario que </w:t>
      </w:r>
      <w:r w:rsidR="00613F99" w:rsidRPr="00613F99">
        <w:rPr>
          <w:rFonts w:cs="Times New Roman"/>
          <w:i/>
          <w:szCs w:val="24"/>
        </w:rPr>
        <w:t>QGroundControl</w:t>
      </w:r>
      <w:r w:rsidR="00613F99">
        <w:rPr>
          <w:rFonts w:cs="Times New Roman"/>
          <w:szCs w:val="24"/>
        </w:rPr>
        <w:t>, está aplicación ofrece</w:t>
      </w:r>
      <w:r w:rsidR="0040611E">
        <w:rPr>
          <w:rFonts w:cs="Times New Roman"/>
          <w:szCs w:val="24"/>
        </w:rPr>
        <w:t xml:space="preserve"> </w:t>
      </w:r>
      <w:r w:rsidR="00613F99">
        <w:rPr>
          <w:rFonts w:cs="Times New Roman"/>
          <w:szCs w:val="24"/>
        </w:rPr>
        <w:t>un diseño minimalista que simplifica bastante la interacción del usuario con la aplicación.</w:t>
      </w:r>
    </w:p>
    <w:p w14:paraId="757DFA12" w14:textId="77777777" w:rsidR="00673439" w:rsidRDefault="00673439" w:rsidP="00673439">
      <w:pPr>
        <w:autoSpaceDE w:val="0"/>
        <w:autoSpaceDN w:val="0"/>
        <w:adjustRightInd w:val="0"/>
        <w:spacing w:after="0" w:line="240" w:lineRule="auto"/>
        <w:rPr>
          <w:rFonts w:cs="Times New Roman"/>
          <w:i/>
          <w:szCs w:val="24"/>
        </w:rPr>
      </w:pPr>
    </w:p>
    <w:p w14:paraId="60B0C36C" w14:textId="62EE1A46" w:rsidR="00673439" w:rsidRPr="005358AF" w:rsidRDefault="00673439" w:rsidP="005358AF">
      <w:pPr>
        <w:autoSpaceDE w:val="0"/>
        <w:autoSpaceDN w:val="0"/>
        <w:adjustRightInd w:val="0"/>
        <w:spacing w:after="0" w:line="240" w:lineRule="auto"/>
        <w:rPr>
          <w:rFonts w:cs="Times New Roman"/>
          <w:szCs w:val="24"/>
        </w:rPr>
      </w:pPr>
      <w:r w:rsidRPr="00673439">
        <w:rPr>
          <w:rFonts w:cs="Times New Roman"/>
          <w:szCs w:val="24"/>
        </w:rPr>
        <w:t>Como se puede observar este sistema también incluye</w:t>
      </w:r>
      <w:r>
        <w:rPr>
          <w:rFonts w:cs="Times New Roman"/>
          <w:i/>
          <w:szCs w:val="24"/>
        </w:rPr>
        <w:t xml:space="preserve"> </w:t>
      </w:r>
      <w:r>
        <w:rPr>
          <w:rFonts w:cs="Times New Roman"/>
          <w:szCs w:val="24"/>
        </w:rPr>
        <w:t>un mapa 3D de navegación junto con una vista parecida a una cabina de mando de un piloto de avión. Además de los relojes como indicadores de la posición, altitud, velocidad y orientación se proporciona una modelo de vehículo 3D a través de la cual se informa al usuario de forma visual de la dinámica general del vehículo.</w:t>
      </w:r>
    </w:p>
    <w:p w14:paraId="784600F7" w14:textId="77777777" w:rsidR="00673439" w:rsidRDefault="00673439" w:rsidP="00343A0A">
      <w:pPr>
        <w:autoSpaceDE w:val="0"/>
        <w:autoSpaceDN w:val="0"/>
        <w:adjustRightInd w:val="0"/>
        <w:spacing w:after="0" w:line="240" w:lineRule="auto"/>
        <w:jc w:val="center"/>
        <w:rPr>
          <w:rFonts w:cs="Times New Roman"/>
          <w:i/>
          <w:szCs w:val="24"/>
        </w:rPr>
      </w:pPr>
    </w:p>
    <w:p w14:paraId="3FC1EBE6" w14:textId="22029071" w:rsidR="00CC2E33" w:rsidRPr="00AD3B01" w:rsidRDefault="00CC2E33" w:rsidP="00343A0A">
      <w:pPr>
        <w:autoSpaceDE w:val="0"/>
        <w:autoSpaceDN w:val="0"/>
        <w:adjustRightInd w:val="0"/>
        <w:spacing w:after="0" w:line="240" w:lineRule="auto"/>
        <w:jc w:val="center"/>
        <w:rPr>
          <w:rFonts w:cs="Times New Roman"/>
          <w:i/>
          <w:szCs w:val="24"/>
        </w:rPr>
      </w:pPr>
      <w:r>
        <w:rPr>
          <w:noProof/>
          <w:lang w:eastAsia="es-ES"/>
        </w:rPr>
        <w:drawing>
          <wp:inline distT="0" distB="0" distL="0" distR="0" wp14:anchorId="3AAB4523" wp14:editId="50987C1B">
            <wp:extent cx="4593771" cy="2819038"/>
            <wp:effectExtent l="0" t="0" r="0" b="635"/>
            <wp:docPr id="18" name="Imagen 18" descr="http://www.happykillmore.com/software/hk_gcs/aeroqua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happykillmore.com/software/hk_gcs/aeroquad.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02363" cy="2824311"/>
                    </a:xfrm>
                    <a:prstGeom prst="rect">
                      <a:avLst/>
                    </a:prstGeom>
                    <a:noFill/>
                    <a:ln>
                      <a:noFill/>
                    </a:ln>
                  </pic:spPr>
                </pic:pic>
              </a:graphicData>
            </a:graphic>
          </wp:inline>
        </w:drawing>
      </w:r>
    </w:p>
    <w:p w14:paraId="54B1FFCC" w14:textId="3AB00B72" w:rsidR="00572C47" w:rsidRPr="008850B3" w:rsidRDefault="00CC2E33" w:rsidP="008850B3">
      <w:pPr>
        <w:autoSpaceDE w:val="0"/>
        <w:autoSpaceDN w:val="0"/>
        <w:adjustRightInd w:val="0"/>
        <w:spacing w:after="0" w:line="240" w:lineRule="auto"/>
        <w:jc w:val="center"/>
        <w:rPr>
          <w:rFonts w:cs="Times New Roman"/>
          <w:i/>
          <w:szCs w:val="24"/>
        </w:rPr>
      </w:pPr>
      <w:r w:rsidRPr="00AD3B01">
        <w:rPr>
          <w:rFonts w:cs="Times New Roman"/>
          <w:i/>
          <w:szCs w:val="24"/>
        </w:rPr>
        <w:t>Figura</w:t>
      </w:r>
      <w:r>
        <w:rPr>
          <w:rFonts w:cs="Times New Roman"/>
          <w:i/>
          <w:szCs w:val="24"/>
        </w:rPr>
        <w:t xml:space="preserve"> 3-2</w:t>
      </w:r>
      <w:r w:rsidRPr="00AD3B01">
        <w:rPr>
          <w:rFonts w:cs="Times New Roman"/>
          <w:i/>
          <w:szCs w:val="24"/>
        </w:rPr>
        <w:t>:</w:t>
      </w:r>
      <w:r>
        <w:rPr>
          <w:rFonts w:cs="Times New Roman"/>
          <w:i/>
          <w:szCs w:val="24"/>
        </w:rPr>
        <w:t xml:space="preserve"> HappyKillmore</w:t>
      </w:r>
      <w:r w:rsidR="00913D97">
        <w:rPr>
          <w:rFonts w:cs="Times New Roman"/>
          <w:i/>
          <w:szCs w:val="24"/>
        </w:rPr>
        <w:t>’s</w:t>
      </w:r>
    </w:p>
    <w:p w14:paraId="0F56AB00" w14:textId="3F6FBA2A" w:rsidR="003B0343" w:rsidRPr="000C7421" w:rsidRDefault="003B0343" w:rsidP="0040330D">
      <w:pPr>
        <w:pStyle w:val="Ttulo3"/>
      </w:pPr>
      <w:bookmarkStart w:id="19" w:name="_Toc421220131"/>
      <w:r w:rsidRPr="000C7421">
        <w:lastRenderedPageBreak/>
        <w:t>Ventajas e inconvenientes</w:t>
      </w:r>
      <w:bookmarkEnd w:id="19"/>
    </w:p>
    <w:p w14:paraId="55F767D1" w14:textId="77777777" w:rsidR="003B0343" w:rsidRDefault="003B0343" w:rsidP="003B0343"/>
    <w:p w14:paraId="725607F6" w14:textId="4A5D372A" w:rsidR="00AB00D7" w:rsidRDefault="00AB00D7" w:rsidP="003B0343">
      <w:r>
        <w:t xml:space="preserve">A continuación se hace una revisión de las características funcionales y del diseño de cada uno de ellos, describiendo las ventajas e inconvenientes </w:t>
      </w:r>
      <w:r w:rsidR="005358AF">
        <w:t>que ofrece cada uno desde el contexto donde se desarrolla la interfaz, objeto de este documento.</w:t>
      </w:r>
    </w:p>
    <w:p w14:paraId="14F05195" w14:textId="544B254D" w:rsidR="00913D97" w:rsidRDefault="00913D97" w:rsidP="00913D97"/>
    <w:p w14:paraId="62767294" w14:textId="077B7EBE" w:rsidR="00913D97" w:rsidRPr="00913D97" w:rsidRDefault="00913D97" w:rsidP="00913D97">
      <w:pPr>
        <w:rPr>
          <w:i/>
        </w:rPr>
      </w:pPr>
      <w:r w:rsidRPr="00913D97">
        <w:rPr>
          <w:i/>
        </w:rPr>
        <w:t>QGroundControl</w:t>
      </w:r>
    </w:p>
    <w:p w14:paraId="7349C555" w14:textId="714E254A" w:rsidR="00297915" w:rsidRPr="00297915" w:rsidRDefault="008F6276" w:rsidP="00913D97">
      <w:pPr>
        <w:rPr>
          <w:rFonts w:eastAsia="Times New Roman" w:cs="Times New Roman"/>
          <w:szCs w:val="24"/>
          <w:lang w:eastAsia="es-ES"/>
        </w:rPr>
      </w:pPr>
      <w:r>
        <w:t>Dentro de las</w:t>
      </w:r>
      <w:r w:rsidR="00AB00D7">
        <w:t xml:space="preserve"> ventajas funcionales </w:t>
      </w:r>
      <w:r w:rsidR="00160F0C">
        <w:t>que soporta</w:t>
      </w:r>
      <w:r>
        <w:t xml:space="preserve"> QGroundControl </w:t>
      </w:r>
      <w:r w:rsidR="00AB00D7">
        <w:t>se podría mencionar el uso de una interfaz reconfigurable para diversos t</w:t>
      </w:r>
      <w:r w:rsidR="00B43A5B">
        <w:t xml:space="preserve">ipos de sistemas autopilotos a través de la propia interfaz de usuario que ofrece la aplicación y el uso del protocolo de comunicaciones </w:t>
      </w:r>
      <w:r w:rsidR="00B43A5B" w:rsidRPr="00297915">
        <w:rPr>
          <w:i/>
        </w:rPr>
        <w:t>MAVLink</w:t>
      </w:r>
      <w:r w:rsidR="00B43A5B">
        <w:t xml:space="preserve">. Este protocolo de comunicación ofrece un sistema flexible </w:t>
      </w:r>
      <w:r w:rsidR="00297915">
        <w:t xml:space="preserve">y ligero, ofreciendo </w:t>
      </w:r>
      <w:r w:rsidR="00B43A5B">
        <w:t>lib</w:t>
      </w:r>
      <w:r>
        <w:t xml:space="preserve">rerías de código abierto que </w:t>
      </w:r>
      <w:r w:rsidR="00673439" w:rsidRPr="00343A0A">
        <w:rPr>
          <w:rFonts w:eastAsia="Times New Roman" w:cs="Times New Roman"/>
          <w:szCs w:val="24"/>
          <w:lang w:eastAsia="es-ES"/>
        </w:rPr>
        <w:t>permite</w:t>
      </w:r>
      <w:r w:rsidR="00160F0C">
        <w:rPr>
          <w:rFonts w:eastAsia="Times New Roman" w:cs="Times New Roman"/>
          <w:szCs w:val="24"/>
          <w:lang w:eastAsia="es-ES"/>
        </w:rPr>
        <w:t>n</w:t>
      </w:r>
      <w:r w:rsidR="00673439" w:rsidRPr="00343A0A">
        <w:rPr>
          <w:rFonts w:eastAsia="Times New Roman" w:cs="Times New Roman"/>
          <w:szCs w:val="24"/>
          <w:lang w:eastAsia="es-ES"/>
        </w:rPr>
        <w:t xml:space="preserve"> trabajar con datos, variables y estructuras típicas del lenguaje “C” para diver</w:t>
      </w:r>
      <w:r w:rsidR="00673439">
        <w:rPr>
          <w:rFonts w:eastAsia="Times New Roman" w:cs="Times New Roman"/>
          <w:szCs w:val="24"/>
          <w:lang w:eastAsia="es-ES"/>
        </w:rPr>
        <w:t xml:space="preserve">sos </w:t>
      </w:r>
      <w:r w:rsidR="00673439" w:rsidRPr="00A75703">
        <w:rPr>
          <w:rFonts w:eastAsia="Times New Roman" w:cs="Times New Roman"/>
          <w:i/>
          <w:szCs w:val="24"/>
          <w:lang w:eastAsia="es-ES"/>
        </w:rPr>
        <w:t xml:space="preserve">microcontroladores </w:t>
      </w:r>
      <w:r w:rsidR="00673439">
        <w:rPr>
          <w:rFonts w:eastAsia="Times New Roman" w:cs="Times New Roman"/>
          <w:szCs w:val="24"/>
          <w:lang w:eastAsia="es-ES"/>
        </w:rPr>
        <w:t>como LPC</w:t>
      </w:r>
      <w:r w:rsidR="00673439" w:rsidRPr="00343A0A">
        <w:rPr>
          <w:rFonts w:eastAsia="Times New Roman" w:cs="Times New Roman"/>
          <w:szCs w:val="24"/>
          <w:lang w:eastAsia="es-ES"/>
        </w:rPr>
        <w:t>, AV</w:t>
      </w:r>
      <w:r w:rsidR="00297915">
        <w:rPr>
          <w:rFonts w:eastAsia="Times New Roman" w:cs="Times New Roman"/>
          <w:szCs w:val="24"/>
          <w:lang w:eastAsia="es-ES"/>
        </w:rPr>
        <w:t>R vía radio módem.</w:t>
      </w:r>
    </w:p>
    <w:p w14:paraId="038FF840" w14:textId="4590CC39" w:rsidR="00673439" w:rsidRDefault="00913D97" w:rsidP="00913D97">
      <w:pPr>
        <w:rPr>
          <w:lang w:eastAsia="es-ES"/>
        </w:rPr>
      </w:pPr>
      <w:r>
        <w:rPr>
          <w:lang w:eastAsia="es-ES"/>
        </w:rPr>
        <w:t>Como inconvenientes se podría mencionar la dificultad de uso de la aplicaci</w:t>
      </w:r>
      <w:r w:rsidR="00297915">
        <w:rPr>
          <w:lang w:eastAsia="es-ES"/>
        </w:rPr>
        <w:t>ón para un usuario medio</w:t>
      </w:r>
      <w:r>
        <w:rPr>
          <w:lang w:eastAsia="es-ES"/>
        </w:rPr>
        <w:t>. Esto es debido a la gran cantidad de funcionalidades que ofrece</w:t>
      </w:r>
      <w:r w:rsidR="00297915">
        <w:rPr>
          <w:lang w:eastAsia="es-ES"/>
        </w:rPr>
        <w:t xml:space="preserve"> como la posibilidad de reconfigurar los parámetros de la electrónica de control</w:t>
      </w:r>
      <w:r>
        <w:rPr>
          <w:lang w:eastAsia="es-ES"/>
        </w:rPr>
        <w:t xml:space="preserve"> y el</w:t>
      </w:r>
      <w:r w:rsidR="00297915">
        <w:rPr>
          <w:lang w:eastAsia="es-ES"/>
        </w:rPr>
        <w:t xml:space="preserve"> hecho de que el diseño de la </w:t>
      </w:r>
      <w:r>
        <w:rPr>
          <w:lang w:eastAsia="es-ES"/>
        </w:rPr>
        <w:t xml:space="preserve"> interfaz se pueda prácticamente reconfig</w:t>
      </w:r>
      <w:r w:rsidR="00160F0C">
        <w:rPr>
          <w:lang w:eastAsia="es-ES"/>
        </w:rPr>
        <w:t>urar en su totalidad, obteniendo</w:t>
      </w:r>
      <w:r>
        <w:rPr>
          <w:lang w:eastAsia="es-ES"/>
        </w:rPr>
        <w:t xml:space="preserve"> a veces un diseño comp</w:t>
      </w:r>
      <w:r w:rsidR="00297915">
        <w:rPr>
          <w:lang w:eastAsia="es-ES"/>
        </w:rPr>
        <w:t xml:space="preserve">lejo </w:t>
      </w:r>
      <w:r>
        <w:rPr>
          <w:lang w:eastAsia="es-ES"/>
        </w:rPr>
        <w:t>que complica la interacción del usuario con la aplicación.</w:t>
      </w:r>
    </w:p>
    <w:p w14:paraId="461D21E8" w14:textId="5F3D28D0" w:rsidR="00913D97" w:rsidRDefault="00913D97" w:rsidP="00913D97">
      <w:pPr>
        <w:rPr>
          <w:i/>
        </w:rPr>
      </w:pPr>
      <w:r>
        <w:rPr>
          <w:i/>
        </w:rPr>
        <w:t>HappyKillmore’s</w:t>
      </w:r>
    </w:p>
    <w:p w14:paraId="76B8A10E" w14:textId="5EF78A5C" w:rsidR="00913D97" w:rsidRDefault="00913D97" w:rsidP="00913D97">
      <w:pPr>
        <w:rPr>
          <w:i/>
        </w:rPr>
      </w:pPr>
      <w:r>
        <w:t xml:space="preserve">La aplicación </w:t>
      </w:r>
      <w:r>
        <w:rPr>
          <w:i/>
        </w:rPr>
        <w:t>HappyKillmore’s</w:t>
      </w:r>
      <w:r w:rsidRPr="00913D97">
        <w:t>, sin embargo,</w:t>
      </w:r>
      <w:r w:rsidR="00297915">
        <w:t xml:space="preserve"> en este sentido</w:t>
      </w:r>
      <w:r w:rsidRPr="00913D97">
        <w:t xml:space="preserve"> ofrece un diseño minimalista fácil de utilizar</w:t>
      </w:r>
      <w:r>
        <w:t>. Además divide la ventana principal en dos zonas bien diferenciadas a través de las cuales se ofrece por un lado una vista general con mapa</w:t>
      </w:r>
      <w:r w:rsidR="005358AF">
        <w:t xml:space="preserve"> </w:t>
      </w:r>
      <w:r>
        <w:t>3D o las propias imágenes recibidas de las cámaras del vehículo y</w:t>
      </w:r>
      <w:r w:rsidR="00160F0C">
        <w:t>, por el otro lado,</w:t>
      </w:r>
      <w:r>
        <w:t xml:space="preserve"> una vista con el detalle de la informaci</w:t>
      </w:r>
      <w:r w:rsidR="00297915">
        <w:t>ón de vuelo o</w:t>
      </w:r>
      <w:r>
        <w:t xml:space="preserve"> la dinámica del vehículo.</w:t>
      </w:r>
      <w:r w:rsidR="00297915">
        <w:t xml:space="preserve"> La mayoría de las configuraciones necesarias para el funcionamiento de la aplicación con el vehículo se realizan automáticamente, dejando sólo al usuario la selecci</w:t>
      </w:r>
      <w:r w:rsidR="003F4BB4">
        <w:t>ón de puerto y</w:t>
      </w:r>
      <w:r w:rsidR="00297915">
        <w:t xml:space="preserve"> </w:t>
      </w:r>
      <w:r w:rsidR="003F4BB4">
        <w:t>la tasa de baudios.</w:t>
      </w:r>
    </w:p>
    <w:p w14:paraId="0584A433" w14:textId="77777777" w:rsidR="00913D97" w:rsidRDefault="00913D97" w:rsidP="00673439">
      <w:pPr>
        <w:spacing w:before="100" w:beforeAutospacing="1" w:after="100" w:afterAutospacing="1" w:line="240" w:lineRule="auto"/>
        <w:rPr>
          <w:rFonts w:eastAsia="Times New Roman" w:cs="Times New Roman"/>
          <w:szCs w:val="24"/>
          <w:lang w:eastAsia="es-ES"/>
        </w:rPr>
      </w:pPr>
    </w:p>
    <w:p w14:paraId="30C92924" w14:textId="77777777" w:rsidR="003B0343" w:rsidRPr="003B0343" w:rsidRDefault="003B0343" w:rsidP="003B0343"/>
    <w:p w14:paraId="0446065C" w14:textId="70BCAD5A" w:rsidR="00BA330D" w:rsidRDefault="008F59CC" w:rsidP="00E96811">
      <w:pPr>
        <w:pStyle w:val="Ttulo1"/>
      </w:pPr>
      <w:bookmarkStart w:id="20" w:name="_Toc421220132"/>
      <w:r>
        <w:lastRenderedPageBreak/>
        <w:t>D</w:t>
      </w:r>
      <w:r w:rsidR="00C0188F">
        <w:t>ISEÑO</w:t>
      </w:r>
      <w:bookmarkEnd w:id="20"/>
    </w:p>
    <w:p w14:paraId="6F00410F" w14:textId="77777777" w:rsidR="008850B3" w:rsidRDefault="008850B3" w:rsidP="008850B3"/>
    <w:p w14:paraId="6BA23261" w14:textId="6890199D" w:rsidR="00E96811" w:rsidRDefault="008850B3" w:rsidP="00E96811">
      <w:r>
        <w:t>En este capítulo se hace un análisis de la interacción del usuario con el sistema a bordo del vehículo a través del HMI y se da una descripción detallada de las características de cada uno de los componentes de la aplicación.</w:t>
      </w:r>
      <w:r w:rsidR="007C6D61">
        <w:t xml:space="preserve"> </w:t>
      </w:r>
      <w:r>
        <w:t>Para ello</w:t>
      </w:r>
      <w:r w:rsidR="007C6D61">
        <w:t>,</w:t>
      </w:r>
      <w:r>
        <w:t xml:space="preserve"> primero se realiza una división de funcionalidades entre cada uno de los componentes del sistema autónomo y la HMI. </w:t>
      </w:r>
      <w:r w:rsidR="007C6D61">
        <w:t xml:space="preserve">Finalmente se establece el grado de interacción con la interfaz a través de factores humanos que resultan claves en el diseño </w:t>
      </w:r>
      <w:r>
        <w:t xml:space="preserve"> como podrían ser la consciencia situacional o la acción supervisora que realiza el usuario a través del HMI. </w:t>
      </w:r>
    </w:p>
    <w:p w14:paraId="622409AA" w14:textId="77777777" w:rsidR="007C6D61" w:rsidRPr="007E5C80" w:rsidRDefault="007C6D61" w:rsidP="00E96811"/>
    <w:p w14:paraId="23B393CF" w14:textId="3C45AC75" w:rsidR="006571F1" w:rsidRDefault="008F59CC" w:rsidP="0040330D">
      <w:pPr>
        <w:pStyle w:val="Ttulo2"/>
      </w:pPr>
      <w:bookmarkStart w:id="21" w:name="_Toc421220133"/>
      <w:r w:rsidRPr="00E96811">
        <w:t>Diseño de un HMI para un UAS autónomo</w:t>
      </w:r>
      <w:bookmarkEnd w:id="21"/>
    </w:p>
    <w:p w14:paraId="1E36856A" w14:textId="7A4C21B0" w:rsidR="006571F1" w:rsidRDefault="006571F1" w:rsidP="006571F1">
      <w:r>
        <w:t>En el d</w:t>
      </w:r>
      <w:r w:rsidR="00F42FBF">
        <w:t>iseño de una</w:t>
      </w:r>
      <w:r>
        <w:t xml:space="preserve"> interfaz de usuario </w:t>
      </w:r>
      <w:r w:rsidR="00D40730">
        <w:t xml:space="preserve">para sistemas autónomos </w:t>
      </w:r>
      <w:r>
        <w:t>es importante tener en cuenta</w:t>
      </w:r>
      <w:r w:rsidR="00F42FBF">
        <w:t xml:space="preserve"> por separado</w:t>
      </w:r>
      <w:r>
        <w:t xml:space="preserve"> cada uno de los elementos del sistema con el que va a operar</w:t>
      </w:r>
      <w:r w:rsidR="00F42FBF">
        <w:t xml:space="preserve"> la interfaz</w:t>
      </w:r>
      <w:r>
        <w:t>. Normalmente la complejidad de estos sistemas obliga a que estén diseñados por un equi</w:t>
      </w:r>
      <w:r w:rsidR="00F42FBF">
        <w:t>po numeroso de personas cada uno especializado</w:t>
      </w:r>
      <w:r>
        <w:t xml:space="preserve"> en un campo </w:t>
      </w:r>
      <w:r w:rsidR="00D40730">
        <w:t xml:space="preserve">específico </w:t>
      </w:r>
      <w:r>
        <w:t xml:space="preserve">como </w:t>
      </w:r>
      <w:bookmarkStart w:id="22" w:name="_GoBack"/>
      <w:bookmarkEnd w:id="22"/>
      <w:r>
        <w:t>podría ser el campo de la visión computacional, los sistemas de control o la propia inteligencia artificial del vehículo.</w:t>
      </w:r>
    </w:p>
    <w:p w14:paraId="01C7C0AC" w14:textId="77777777" w:rsidR="00664A31" w:rsidRDefault="00D40730" w:rsidP="006571F1">
      <w:r>
        <w:t>Sin embargo, validar todos estos componentes que cada uno ha ido validando por separado en una plataforma de vuelo real resulta una tarea bastante compleja si no se cuenta con una interfaz que permita al usuario comunicarse con el vehículo a</w:t>
      </w:r>
      <w:r w:rsidR="00087185">
        <w:t>éreo.</w:t>
      </w:r>
    </w:p>
    <w:p w14:paraId="44459AA3" w14:textId="040C27D8" w:rsidR="00087185" w:rsidRDefault="00087185" w:rsidP="006571F1">
      <w:r>
        <w:t>Este tipo de comunicación entre el vehículo y el operador además de ofrecer una visi</w:t>
      </w:r>
      <w:r w:rsidR="00664A31">
        <w:t xml:space="preserve">ón </w:t>
      </w:r>
      <w:r>
        <w:t>de la arquitectura en general y del funcionam</w:t>
      </w:r>
      <w:r w:rsidR="00664A31">
        <w:t xml:space="preserve">iento del sistema </w:t>
      </w:r>
      <w:r>
        <w:t>en vuelo</w:t>
      </w:r>
      <w:r w:rsidR="00664A31">
        <w:t xml:space="preserve">, también amplia las capacidades del usuario de la interfaz ofreciéndole una visión </w:t>
      </w:r>
      <w:r w:rsidR="00F42FBF">
        <w:t>del entorno</w:t>
      </w:r>
      <w:r w:rsidR="00664A31">
        <w:t xml:space="preserve"> o permitiéndole operar en zonas que antes </w:t>
      </w:r>
      <w:r w:rsidR="00F42FBF">
        <w:t>eran inaccesibles</w:t>
      </w:r>
      <w:r w:rsidR="00664A31">
        <w:t xml:space="preserve">. </w:t>
      </w:r>
    </w:p>
    <w:p w14:paraId="4468775F" w14:textId="23C641C3" w:rsidR="00F42FBF" w:rsidRDefault="00F42FBF" w:rsidP="006571F1">
      <w:r>
        <w:t>Por este motivo, en este</w:t>
      </w:r>
      <w:r w:rsidR="00664A31">
        <w:t xml:space="preserve"> cap</w:t>
      </w:r>
      <w:r>
        <w:t xml:space="preserve">ítulo se </w:t>
      </w:r>
      <w:r w:rsidR="00664A31">
        <w:t xml:space="preserve">hace un estudio de la arquitectura para la cual se ha diseñado esta interfaz, atendiendo a cada uno de los componentes y </w:t>
      </w:r>
      <w:r>
        <w:t>realizando una correspondencia de funcionalidades que le permitan al usuario comunicarse con el vehículo aéreo de manera eficaz. En este estudio además de tener en cuenta cada uno de los componentes de la arquitectura, también se ha tenido en cuenta la respuesta que el usuario debe ofrecer a cada uno de ellos y la interacción hombre-máquina que tiene lugar entre cada uno de estos componentes.</w:t>
      </w:r>
    </w:p>
    <w:p w14:paraId="743A0371" w14:textId="77777777" w:rsidR="002A492D" w:rsidRDefault="002A492D" w:rsidP="002A492D"/>
    <w:p w14:paraId="7B338229" w14:textId="77777777" w:rsidR="007C6D61" w:rsidRPr="00087423" w:rsidRDefault="007C6D61" w:rsidP="002A492D"/>
    <w:p w14:paraId="70A30E7E" w14:textId="11249782" w:rsidR="002A492D" w:rsidRPr="00E96811" w:rsidRDefault="002A492D" w:rsidP="0040330D">
      <w:pPr>
        <w:pStyle w:val="Ttulo3"/>
      </w:pPr>
      <w:bookmarkStart w:id="23" w:name="_Toc421220134"/>
      <w:r w:rsidRPr="00E96811">
        <w:lastRenderedPageBreak/>
        <w:t>Arquitectura de un vehículo aéreo no tripulado</w:t>
      </w:r>
      <w:bookmarkEnd w:id="23"/>
      <w:r w:rsidR="00695EA0">
        <w:t xml:space="preserve"> </w:t>
      </w:r>
      <w:r w:rsidR="00695EA0" w:rsidRPr="00695EA0">
        <w:rPr>
          <w:highlight w:val="yellow"/>
        </w:rPr>
        <w:t>(SIN HACER)</w:t>
      </w:r>
    </w:p>
    <w:p w14:paraId="3A6FEF23" w14:textId="77777777" w:rsidR="002A492D" w:rsidRDefault="002A492D" w:rsidP="002A492D">
      <w:pPr>
        <w:pStyle w:val="Standard"/>
      </w:pPr>
    </w:p>
    <w:p w14:paraId="7335D2D3" w14:textId="5659D734" w:rsidR="002A492D" w:rsidRDefault="002A492D" w:rsidP="009C139D">
      <w:r>
        <w:t>Los sistemas software que g</w:t>
      </w:r>
      <w:r w:rsidR="00F42FBF">
        <w:t>estiona vehículo aéreo no tripulados</w:t>
      </w:r>
      <w:r>
        <w:t xml:space="preserve"> deben tener una serie de características y funcionalidades determinadas, tales como la percepción o el control del UAV. Sin entrar en detalles sobre las arquitecturas en general, una buena arquitectura bien dividida y clasificada ofrece un diseño eficiente y modular, entre otras cosas, al sistema que lo utiliza.</w:t>
      </w:r>
    </w:p>
    <w:p w14:paraId="72E5E2EF" w14:textId="77777777" w:rsidR="002A492D" w:rsidRDefault="002A492D" w:rsidP="009C139D">
      <w:r>
        <w:t>En particular la interfaz puede admitir distintas arquitecturas trabajando como un componente autónomo y modular que se puede conectar a la arquitectura siempre que ésta admita unos puntos esenciales y funcione sobre ROS.</w:t>
      </w:r>
    </w:p>
    <w:p w14:paraId="783FD572" w14:textId="77777777" w:rsidR="002A492D" w:rsidRDefault="002A492D" w:rsidP="009C139D">
      <w:r>
        <w:t xml:space="preserve">Para ilustrar como es una arquitectura software de un UAV, llevaremos el caso de estudio de la arquitectura </w:t>
      </w:r>
      <w:bookmarkStart w:id="24" w:name="markdown-header-cvg_quadrotor_swarm-stac"/>
      <w:bookmarkEnd w:id="24"/>
      <w:proofErr w:type="spellStart"/>
      <w:r w:rsidRPr="007C6D61">
        <w:rPr>
          <w:i/>
        </w:rPr>
        <w:t>cvg_quadrotor_swarm</w:t>
      </w:r>
      <w:proofErr w:type="spellEnd"/>
      <w:r>
        <w:t>.</w:t>
      </w:r>
    </w:p>
    <w:p w14:paraId="43EC6289" w14:textId="77777777" w:rsidR="002A492D" w:rsidRDefault="002A492D" w:rsidP="002A492D">
      <w:pPr>
        <w:pStyle w:val="Standard"/>
      </w:pPr>
    </w:p>
    <w:p w14:paraId="5E8CFFCE" w14:textId="06335407" w:rsidR="002A492D" w:rsidRPr="00861933" w:rsidRDefault="00D77380" w:rsidP="00D77380">
      <w:pPr>
        <w:pStyle w:val="Standard"/>
        <w:jc w:val="center"/>
        <w:rPr>
          <w:i/>
          <w:sz w:val="22"/>
        </w:rPr>
      </w:pPr>
      <w:r w:rsidRPr="00313FB2">
        <w:rPr>
          <w:noProof/>
          <w:lang w:eastAsia="es-ES"/>
        </w:rPr>
        <w:drawing>
          <wp:inline distT="0" distB="0" distL="0" distR="0" wp14:anchorId="001115B8" wp14:editId="653B291B">
            <wp:extent cx="5895530" cy="253725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15500" cy="2545848"/>
                    </a:xfrm>
                    <a:prstGeom prst="rect">
                      <a:avLst/>
                    </a:prstGeom>
                    <a:noFill/>
                    <a:ln>
                      <a:noFill/>
                    </a:ln>
                  </pic:spPr>
                </pic:pic>
              </a:graphicData>
            </a:graphic>
          </wp:inline>
        </w:drawing>
      </w:r>
      <w:r w:rsidRPr="00861933">
        <w:rPr>
          <w:i/>
          <w:szCs w:val="24"/>
        </w:rPr>
        <w:t>Figur</w:t>
      </w:r>
      <w:r w:rsidR="00861933" w:rsidRPr="00861933">
        <w:rPr>
          <w:i/>
          <w:szCs w:val="24"/>
        </w:rPr>
        <w:t>a 4-1: Componentes principales de la arquitectura software.</w:t>
      </w:r>
    </w:p>
    <w:p w14:paraId="623E5A1A" w14:textId="77777777" w:rsidR="002A492D" w:rsidRPr="00861933" w:rsidRDefault="002A492D" w:rsidP="002A492D">
      <w:pPr>
        <w:pStyle w:val="Standard"/>
      </w:pPr>
    </w:p>
    <w:p w14:paraId="0D13703D" w14:textId="06EB758C" w:rsidR="002A492D" w:rsidRDefault="00861933" w:rsidP="002A492D">
      <w:pPr>
        <w:pStyle w:val="Standard"/>
      </w:pPr>
      <w:r>
        <w:t xml:space="preserve">En la figura 4-1 </w:t>
      </w:r>
      <w:r w:rsidR="002A492D">
        <w:t>podemos apreciar un ejemplo de alto nivel de una arquitectura software para la que está destinada la interfaz. Se ha elegido este diseño frente a otros por ser un sistema que ha sido comprobado y utilizado en un UAV, desarrollada por el CAR y que ha ganado varios premios en distintas competiciones (IMAV &amp; IARC) demostrando así su capacidad en entornos de vuelo complejos.</w:t>
      </w:r>
    </w:p>
    <w:p w14:paraId="3DC59101" w14:textId="77777777" w:rsidR="002A492D" w:rsidRDefault="002A492D" w:rsidP="002A492D">
      <w:pPr>
        <w:pStyle w:val="Standard"/>
      </w:pPr>
    </w:p>
    <w:p w14:paraId="5F5899B8" w14:textId="77777777" w:rsidR="002A492D" w:rsidRPr="00654708" w:rsidRDefault="002A492D" w:rsidP="002A492D">
      <w:pPr>
        <w:pStyle w:val="Standard"/>
        <w:rPr>
          <w:lang w:val="en-US"/>
        </w:rPr>
      </w:pPr>
      <w:r w:rsidRPr="00807D65">
        <w:rPr>
          <w:lang w:val="en-US"/>
        </w:rPr>
        <w:lastRenderedPageBreak/>
        <w:t xml:space="preserve">Link: </w:t>
      </w:r>
      <w:hyperlink r:id="rId25" w:history="1">
        <w:r w:rsidRPr="00807D65">
          <w:rPr>
            <w:lang w:val="en-US"/>
          </w:rPr>
          <w:t>http://uvs-info.com/phocadownload/02_2clh_Technical-Session-4_Vision/Visual_Quadrotor_Swarm_for_IMAV_2013_Indoor_Competition.pdf</w:t>
        </w:r>
      </w:hyperlink>
    </w:p>
    <w:p w14:paraId="650E172F" w14:textId="77777777" w:rsidR="002A492D" w:rsidRDefault="002A492D" w:rsidP="002A492D">
      <w:pPr>
        <w:pStyle w:val="Standard"/>
      </w:pPr>
      <w:r>
        <w:t>Dentro de la arquitectura software distinguimos varios sistemas modulares clasificados por la finalidad de sus tareas y distinguidos por su tonalidad.</w:t>
      </w:r>
    </w:p>
    <w:p w14:paraId="689C6321" w14:textId="77777777" w:rsidR="002A492D" w:rsidRDefault="002A492D" w:rsidP="002A492D">
      <w:pPr>
        <w:pStyle w:val="Standard"/>
      </w:pPr>
      <w:r>
        <w:t>- Sistema Hardware del UAV o Plataforma Aérea, está marcado por un color verde.</w:t>
      </w:r>
    </w:p>
    <w:p w14:paraId="5293C8E5" w14:textId="77777777" w:rsidR="002A492D" w:rsidRDefault="002A492D" w:rsidP="002A492D">
      <w:pPr>
        <w:pStyle w:val="Standard"/>
      </w:pPr>
      <w:r>
        <w:t>- Sistema de Percepción y Localización, se encuentra en la parte inferior de la arquitectura coloreada por un color rojizo.</w:t>
      </w:r>
    </w:p>
    <w:p w14:paraId="0A8EE637" w14:textId="77777777" w:rsidR="002A492D" w:rsidRDefault="002A492D" w:rsidP="002A492D">
      <w:pPr>
        <w:pStyle w:val="Standard"/>
      </w:pPr>
      <w:r>
        <w:t>- Sistema de Planificación, destacada en el diseño de alto nivel por un color ámbar.</w:t>
      </w:r>
    </w:p>
    <w:p w14:paraId="27228A79" w14:textId="77777777" w:rsidR="002A492D" w:rsidRDefault="002A492D" w:rsidP="002A492D">
      <w:pPr>
        <w:pStyle w:val="Standard"/>
      </w:pPr>
      <w:r>
        <w:t>- Sistema de Control, situado a la izquierda de la Plataforma Aérea y caracterizado por un color grisáceo.</w:t>
      </w:r>
    </w:p>
    <w:p w14:paraId="73270A29" w14:textId="77777777" w:rsidR="002A492D" w:rsidRDefault="002A492D" w:rsidP="002A492D">
      <w:pPr>
        <w:pStyle w:val="Standard"/>
      </w:pPr>
      <w:r>
        <w:t>- Sistema de Supervisión, encontramos dos módulos o subsistemas separados pero diferenciados del resto por un color azulado.</w:t>
      </w:r>
    </w:p>
    <w:p w14:paraId="3BBDCEAA" w14:textId="77777777" w:rsidR="002A492D" w:rsidRDefault="002A492D" w:rsidP="002A492D">
      <w:pPr>
        <w:pStyle w:val="Standard"/>
      </w:pPr>
    </w:p>
    <w:p w14:paraId="7BAE2EB0" w14:textId="0E570808" w:rsidR="002A492D" w:rsidRPr="00E96811" w:rsidRDefault="002A492D" w:rsidP="0040330D">
      <w:pPr>
        <w:pStyle w:val="Ttulo3"/>
      </w:pPr>
      <w:r w:rsidRPr="00E96811">
        <w:t xml:space="preserve"> </w:t>
      </w:r>
      <w:bookmarkStart w:id="25" w:name="_Toc421220135"/>
      <w:proofErr w:type="spellStart"/>
      <w:r w:rsidR="007C6D61">
        <w:t>Vehicle</w:t>
      </w:r>
      <w:proofErr w:type="spellEnd"/>
      <w:r w:rsidR="007C6D61">
        <w:t xml:space="preserve"> interface</w:t>
      </w:r>
      <w:bookmarkEnd w:id="25"/>
    </w:p>
    <w:p w14:paraId="64421B75" w14:textId="77777777" w:rsidR="002A492D" w:rsidRPr="0063125C" w:rsidRDefault="002A492D" w:rsidP="002A492D"/>
    <w:p w14:paraId="57244BB7" w14:textId="77777777" w:rsidR="002A492D" w:rsidRDefault="002A492D" w:rsidP="002A492D">
      <w:pPr>
        <w:pStyle w:val="Standard"/>
      </w:pPr>
      <w:r>
        <w:t>Se puede figurar fácilmente cual es la tarea que desempeña este módulo al ser la parte más física de la arquitectura hardware. Este sistema está compuesto por partes como la estructura, los motores, la placa base, procesador, sensores, etc. Además de la parte puramente física también entra el software de más bajo nivel que permite la interacción a sistemas de más alto nivel.</w:t>
      </w:r>
    </w:p>
    <w:p w14:paraId="2679A11F" w14:textId="77777777" w:rsidR="002A492D" w:rsidRDefault="002A492D" w:rsidP="002A492D">
      <w:pPr>
        <w:pStyle w:val="Standard"/>
      </w:pPr>
      <w:r>
        <w:t>Nos podemos fijar como los puntos de conexión de este sistema con la arquitectura, radican en los sensores y en el controlador de bajo nivel. El primero por enviar información vital de lo que percibe el UAV del exterior y el segundo para poder moverse por el entorno según lo que se decida en la arquitectura.</w:t>
      </w:r>
    </w:p>
    <w:p w14:paraId="2326DC7C" w14:textId="77777777" w:rsidR="002A492D" w:rsidRPr="0063125C" w:rsidRDefault="002A492D" w:rsidP="002A492D"/>
    <w:p w14:paraId="24E539B2" w14:textId="3BDBDA4C" w:rsidR="002A492D" w:rsidRPr="00E96811" w:rsidRDefault="002A492D" w:rsidP="0040330D">
      <w:pPr>
        <w:pStyle w:val="Ttulo3"/>
      </w:pPr>
      <w:bookmarkStart w:id="26" w:name="_Toc421220136"/>
      <w:r w:rsidRPr="00E96811">
        <w:t>Sistema de Percepción</w:t>
      </w:r>
      <w:bookmarkEnd w:id="26"/>
    </w:p>
    <w:p w14:paraId="08E3216F" w14:textId="77777777" w:rsidR="002A492D" w:rsidRPr="0063125C" w:rsidRDefault="002A492D" w:rsidP="002A492D"/>
    <w:p w14:paraId="0C86428B" w14:textId="77777777" w:rsidR="002A492D" w:rsidRDefault="002A492D" w:rsidP="002A492D">
      <w:pPr>
        <w:pStyle w:val="Standard"/>
      </w:pPr>
      <w:r>
        <w:t xml:space="preserve">El UAV dispone de diversos mecanismos para percibir información acerca del mundo que le rodea a través del sistema de sensores a bordo del vehículo. Sin embargo, el ruido presente en los sistemas sensoriales hace imposible construir modelos perfectos del </w:t>
      </w:r>
      <w:r>
        <w:lastRenderedPageBreak/>
        <w:t>entorno, que en la mayoría de los casos suele ser dinámico y confuso generando  progresivamente crecientes cantidades de información.</w:t>
      </w:r>
    </w:p>
    <w:p w14:paraId="15B39036" w14:textId="77777777" w:rsidR="002A492D" w:rsidRDefault="002A492D" w:rsidP="002A492D">
      <w:pPr>
        <w:pStyle w:val="Standard"/>
      </w:pPr>
      <w:r>
        <w:t>Por este motivo, es necesario realizar un análisis de la información que permita construir un modelo aproximado del entorno, llegando a obtener mapas del entorno y/o la posición virtual sobre la que se encuentra el vehículo aéreo en dicho mapa para que su contexto, movimiento y acciones puedan ser procesadas por otros sistemas.</w:t>
      </w:r>
    </w:p>
    <w:p w14:paraId="24B0268F" w14:textId="77777777" w:rsidR="002A492D" w:rsidRDefault="002A492D" w:rsidP="002A492D">
      <w:pPr>
        <w:pStyle w:val="Standard"/>
      </w:pPr>
      <w:r>
        <w:t>En este sentido, se pueden diferenciar tres subsistemas principales involucrados en el proceso:</w:t>
      </w:r>
    </w:p>
    <w:p w14:paraId="14C4059B" w14:textId="77777777" w:rsidR="002A492D" w:rsidRDefault="002A492D" w:rsidP="000909AE">
      <w:pPr>
        <w:ind w:left="708"/>
      </w:pPr>
      <w:r w:rsidRPr="0063125C">
        <w:t>Sistema de sensores: Este sistema a</w:t>
      </w:r>
      <w:r>
        <w:t xml:space="preserve">grupa los diversos dispositivos </w:t>
      </w:r>
      <w:r w:rsidRPr="0063125C">
        <w:t xml:space="preserve">físicos que lleva a bordo el robot y se </w:t>
      </w:r>
      <w:r>
        <w:t xml:space="preserve">encargan de obtener información </w:t>
      </w:r>
      <w:r w:rsidRPr="0063125C">
        <w:t>del propio robot y del entorno que</w:t>
      </w:r>
      <w:r>
        <w:t xml:space="preserve"> le rodea. Éstos pueden ser muy </w:t>
      </w:r>
      <w:r w:rsidRPr="0063125C">
        <w:t>diversos, sensores giroscópicos, acel</w:t>
      </w:r>
      <w:r>
        <w:t xml:space="preserve">erómetros, sensores de presión, </w:t>
      </w:r>
      <w:r w:rsidRPr="0063125C">
        <w:t>cámaras, sistemas de flujo óptico, todos</w:t>
      </w:r>
      <w:r>
        <w:t xml:space="preserve"> ellos proporcionan información </w:t>
      </w:r>
      <w:r w:rsidRPr="0063125C">
        <w:t>en bruto para su análisis en los siguientes subsistemas.</w:t>
      </w:r>
    </w:p>
    <w:p w14:paraId="3F17D3FD" w14:textId="77777777" w:rsidR="002A492D" w:rsidRPr="0063125C" w:rsidRDefault="002A492D" w:rsidP="002A492D">
      <w:pPr>
        <w:autoSpaceDE w:val="0"/>
        <w:autoSpaceDN w:val="0"/>
        <w:adjustRightInd w:val="0"/>
        <w:spacing w:after="0" w:line="240" w:lineRule="auto"/>
        <w:ind w:left="708"/>
        <w:rPr>
          <w:rFonts w:cs="Times New Roman"/>
          <w:iCs/>
        </w:rPr>
      </w:pPr>
    </w:p>
    <w:p w14:paraId="102C7218" w14:textId="77777777" w:rsidR="002A492D" w:rsidRPr="00483311" w:rsidRDefault="002A492D" w:rsidP="002A492D">
      <w:pPr>
        <w:autoSpaceDE w:val="0"/>
        <w:autoSpaceDN w:val="0"/>
        <w:adjustRightInd w:val="0"/>
        <w:spacing w:after="0" w:line="240" w:lineRule="auto"/>
        <w:ind w:left="708"/>
        <w:rPr>
          <w:rFonts w:cs="Times New Roman"/>
          <w:iCs/>
        </w:rPr>
      </w:pPr>
      <w:r w:rsidRPr="00483311">
        <w:rPr>
          <w:rFonts w:cs="Times New Roman"/>
          <w:iCs/>
        </w:rPr>
        <w:t>Estimación de estado. Es la capacidad que tiene el sistema para estimar las variables relativas al posicionamiento y movimiento del UAV como la altitud, posición y velocidad, mediante el procesamiento de las medidas recibidas por los sensores.</w:t>
      </w:r>
    </w:p>
    <w:p w14:paraId="1421CCC0" w14:textId="77777777" w:rsidR="002A492D" w:rsidRPr="00483311" w:rsidRDefault="002A492D" w:rsidP="002A492D">
      <w:pPr>
        <w:autoSpaceDE w:val="0"/>
        <w:autoSpaceDN w:val="0"/>
        <w:adjustRightInd w:val="0"/>
        <w:spacing w:after="0" w:line="240" w:lineRule="auto"/>
        <w:ind w:left="708"/>
        <w:rPr>
          <w:rFonts w:cs="Times New Roman"/>
          <w:iCs/>
        </w:rPr>
      </w:pPr>
    </w:p>
    <w:p w14:paraId="6FB8A6E8" w14:textId="77777777" w:rsidR="002A492D" w:rsidRDefault="002A492D" w:rsidP="002A492D">
      <w:pPr>
        <w:autoSpaceDE w:val="0"/>
        <w:autoSpaceDN w:val="0"/>
        <w:adjustRightInd w:val="0"/>
        <w:spacing w:after="0" w:line="240" w:lineRule="auto"/>
        <w:ind w:left="708"/>
        <w:rPr>
          <w:rFonts w:cs="Times New Roman"/>
          <w:iCs/>
        </w:rPr>
      </w:pPr>
      <w:r w:rsidRPr="00483311">
        <w:rPr>
          <w:rFonts w:cs="Times New Roman"/>
          <w:iCs/>
        </w:rPr>
        <w:t>Percepción. Es la habilidad para construir un modelo interno del entorno a través de las entradas generadas por los sensores. La percepción se puede dividir en diferentes niveles de o funciones como podrían ser mapeo, detección de objetivos y obstáculos, re</w:t>
      </w:r>
      <w:r>
        <w:rPr>
          <w:rFonts w:cs="Times New Roman"/>
          <w:iCs/>
        </w:rPr>
        <w:t>conocimiento de obstáculos etc.</w:t>
      </w:r>
    </w:p>
    <w:p w14:paraId="2EC8B6F8" w14:textId="77777777" w:rsidR="00A5457C" w:rsidRDefault="00A5457C" w:rsidP="002A492D">
      <w:pPr>
        <w:autoSpaceDE w:val="0"/>
        <w:autoSpaceDN w:val="0"/>
        <w:adjustRightInd w:val="0"/>
        <w:spacing w:after="0" w:line="240" w:lineRule="auto"/>
        <w:ind w:left="708"/>
        <w:rPr>
          <w:rFonts w:cs="Times New Roman"/>
          <w:iCs/>
        </w:rPr>
      </w:pPr>
    </w:p>
    <w:p w14:paraId="19E80539" w14:textId="77777777" w:rsidR="002A492D" w:rsidRPr="00830399" w:rsidRDefault="002A492D" w:rsidP="002A492D">
      <w:pPr>
        <w:autoSpaceDE w:val="0"/>
        <w:autoSpaceDN w:val="0"/>
        <w:adjustRightInd w:val="0"/>
        <w:spacing w:after="0" w:line="240" w:lineRule="auto"/>
        <w:ind w:left="708"/>
        <w:rPr>
          <w:rFonts w:cs="Times New Roman"/>
          <w:iCs/>
        </w:rPr>
      </w:pPr>
    </w:p>
    <w:p w14:paraId="751D27C2" w14:textId="7C5262B5" w:rsidR="002A492D" w:rsidRPr="00E96811" w:rsidRDefault="002A492D" w:rsidP="0040330D">
      <w:pPr>
        <w:pStyle w:val="Ttulo3"/>
      </w:pPr>
      <w:bookmarkStart w:id="27" w:name="_Toc421220137"/>
      <w:r w:rsidRPr="00E96811">
        <w:t>Sistema de Control</w:t>
      </w:r>
      <w:bookmarkEnd w:id="27"/>
    </w:p>
    <w:p w14:paraId="7A8B2553" w14:textId="77777777" w:rsidR="002A492D" w:rsidRPr="00D350A5" w:rsidRDefault="002A492D" w:rsidP="002A492D"/>
    <w:p w14:paraId="4723D810" w14:textId="77777777" w:rsidR="002A492D" w:rsidRDefault="002A492D" w:rsidP="000909AE">
      <w:r>
        <w:t>Como vemos toda la arquitectura, o su mayor parte, trabaja con datos abstractos, discretos y estimados. Lo cual es lo óptimo cuando procesamos la información y trabajamos con ella pero cuando se lanza una orden o respuesta determinada en la arquitectura el UAV debería poder realizarla correctamente, es decir hay que volverla a pasar al mundo continuo y real.</w:t>
      </w:r>
    </w:p>
    <w:p w14:paraId="4524C1D7" w14:textId="77777777" w:rsidR="002A492D" w:rsidRDefault="002A492D" w:rsidP="000909AE">
      <w:r>
        <w:t>La orden procesada está en un nivel muy superior del que el hardware del UAV puede soportar, es necesario descomponerla en procesos sencillos, únicos y relativamente cortos. La finalidad de este sistema es traducir toda orden que vaya a ser transmitida al UAV de manera que se pueda enviar la información necesaria a la Plataforma Aérea.</w:t>
      </w:r>
    </w:p>
    <w:p w14:paraId="2E2D41C1" w14:textId="77777777" w:rsidR="002A492D" w:rsidRDefault="002A492D" w:rsidP="000909AE">
      <w:r>
        <w:lastRenderedPageBreak/>
        <w:t>Este sistema está fuertemente ligado al resto de sistemas de la arquitectura, llegando  incluso a tener comportamientos altamente reactivos que pueden ser analizarlos por otros sistemas, llegando a cambiar la orden si es necesario. Un ejemplo de estos comportamientos puede ser, por ejemplo, si se manda coger un objeto y este debido a otro agente como el viento, desaparece de la visión del UAV.</w:t>
      </w:r>
    </w:p>
    <w:p w14:paraId="4F04D938" w14:textId="77777777" w:rsidR="002A492D" w:rsidRPr="00830399" w:rsidRDefault="002A492D" w:rsidP="002A492D">
      <w:pPr>
        <w:pStyle w:val="Standard"/>
      </w:pPr>
    </w:p>
    <w:p w14:paraId="080E29E4" w14:textId="7FA1B66E" w:rsidR="002A492D" w:rsidRPr="00E96811" w:rsidRDefault="002A492D" w:rsidP="0040330D">
      <w:pPr>
        <w:pStyle w:val="Ttulo3"/>
      </w:pPr>
      <w:bookmarkStart w:id="28" w:name="_Toc421220138"/>
      <w:r w:rsidRPr="00E96811">
        <w:t>Sistema de Supervisión</w:t>
      </w:r>
      <w:bookmarkEnd w:id="28"/>
    </w:p>
    <w:p w14:paraId="2269BC90" w14:textId="77777777" w:rsidR="002A492D" w:rsidRPr="00D350A5" w:rsidRDefault="002A492D" w:rsidP="002A492D"/>
    <w:p w14:paraId="4D73A4A6" w14:textId="77777777" w:rsidR="002A492D" w:rsidRDefault="002A492D" w:rsidP="000909AE">
      <w:r>
        <w:t>Como podemos observar con los subsistemas anteriores, el vehículo podría funcionar correctamente, aun así es necesario darle una capa de robustez para hacerlo autónomo. Esta robustez se puede lograr de dos maneras, de hecho, este sistema diferencia claramente dos subsistemas,  uno en la vida de los procesos y otro en su comportamiento.</w:t>
      </w:r>
    </w:p>
    <w:p w14:paraId="688040F4" w14:textId="7F9D5BCD" w:rsidR="002A492D" w:rsidRDefault="002A492D" w:rsidP="000909AE">
      <w:r>
        <w:t xml:space="preserve">Mientras que la inclusión del segundo </w:t>
      </w:r>
      <w:r w:rsidR="000909AE">
        <w:t>subsistema</w:t>
      </w:r>
      <w:r>
        <w:t xml:space="preserve"> es discutible, el primero es necesario debido a que los procesos deben estar vigilados. Hipotéticamente, si un proceso falla por un error previsto o imprevisto se ha de tomar una decisión que no ponga en riesgo, la arquitectura, el UAV o, peor aún, su entorno.</w:t>
      </w:r>
    </w:p>
    <w:p w14:paraId="1B48C9E1" w14:textId="559F9C5D" w:rsidR="002A492D" w:rsidRDefault="002A492D" w:rsidP="000909AE">
      <w:r>
        <w:t>Adicionalmente este módulo ha de registrar la información interna del vehículo para que pueda ser accesible si es requerida más adelante y filtrar la información que pueda ser relevante para mostrar a otros sistemas o a un humano</w:t>
      </w:r>
      <w:r w:rsidR="00C3213A">
        <w:t>.</w:t>
      </w:r>
    </w:p>
    <w:p w14:paraId="1D801483" w14:textId="77777777" w:rsidR="00C3213A" w:rsidRPr="00D350A5" w:rsidRDefault="00C3213A" w:rsidP="002A492D">
      <w:pPr>
        <w:pStyle w:val="Standard"/>
      </w:pPr>
    </w:p>
    <w:p w14:paraId="52756C2B" w14:textId="79E0A3C0" w:rsidR="002A492D" w:rsidRPr="00E96811" w:rsidRDefault="002A492D" w:rsidP="0040330D">
      <w:pPr>
        <w:pStyle w:val="Ttulo3"/>
      </w:pPr>
      <w:bookmarkStart w:id="29" w:name="_Toc421220139"/>
      <w:r w:rsidRPr="00E96811">
        <w:t>Sistema de Planificación</w:t>
      </w:r>
      <w:bookmarkEnd w:id="29"/>
    </w:p>
    <w:p w14:paraId="7DC386A2" w14:textId="77777777" w:rsidR="002A492D" w:rsidRPr="00830399" w:rsidRDefault="002A492D" w:rsidP="002A492D"/>
    <w:p w14:paraId="5110ECF6" w14:textId="77777777" w:rsidR="002A492D" w:rsidRDefault="002A492D" w:rsidP="002A492D">
      <w:pPr>
        <w:pStyle w:val="Standard"/>
      </w:pPr>
      <w:r>
        <w:t>Para lograr un sistema autónomo e independiente, es necesario dotarlo de una mínima inteligencia para que el UAV pueda manejarse en el entorno al que es destinado y se comporte de una forma u otra según en la situación que se encuentre.</w:t>
      </w:r>
    </w:p>
    <w:p w14:paraId="115F79CE" w14:textId="77777777" w:rsidR="002A492D" w:rsidRDefault="002A492D" w:rsidP="002A492D">
      <w:pPr>
        <w:pStyle w:val="Standard"/>
      </w:pPr>
      <w:r>
        <w:t xml:space="preserve">Para poder elaborar los comportamientos necesarios el UAV requiere saber cómo se encuentra, donde se encuentra y que ocurre a su alrededor, este punto ya está resuelto por el sistema anterior. Por lo tanto el UAV dispone de toda la información necesaria para que, a través de una serie de reglas, sistemas estadísticos, actuadores, </w:t>
      </w:r>
      <w:proofErr w:type="spellStart"/>
      <w:r>
        <w:t>etc</w:t>
      </w:r>
      <w:proofErr w:type="spellEnd"/>
      <w:r>
        <w:t xml:space="preserve"> pueda mandar la respuesta u orden apropiada al UAV de la misma manera que el cerebro lo hace cuando tiene que mandar levantar la mano y agarrar un soporte o barra para no caer.</w:t>
      </w:r>
    </w:p>
    <w:p w14:paraId="16D07E8C" w14:textId="77777777" w:rsidR="002A492D" w:rsidRDefault="002A492D" w:rsidP="002A492D">
      <w:pPr>
        <w:pStyle w:val="Standard"/>
      </w:pPr>
      <w:r>
        <w:t xml:space="preserve">La función de este sistema, por tanto es seleccionar las acciones dentro de un conjunto de posibles escenarios tras procesar la información percibida, sustituyendo entonces las </w:t>
      </w:r>
      <w:r>
        <w:lastRenderedPageBreak/>
        <w:t>decisiones que podría llevar a cabo el operador del vehículo, formando el sistema cognitivo del robot.</w:t>
      </w:r>
    </w:p>
    <w:p w14:paraId="579388DD" w14:textId="77777777" w:rsidR="002A492D" w:rsidRDefault="002A492D" w:rsidP="002A492D">
      <w:pPr>
        <w:pStyle w:val="Standard"/>
      </w:pPr>
    </w:p>
    <w:p w14:paraId="318188D7" w14:textId="77777777" w:rsidR="002A492D" w:rsidRPr="003C7DB9" w:rsidRDefault="002A492D" w:rsidP="002A492D">
      <w:pPr>
        <w:pStyle w:val="Standard"/>
      </w:pPr>
    </w:p>
    <w:p w14:paraId="516B662A" w14:textId="77777777" w:rsidR="002A492D" w:rsidRPr="00E96811" w:rsidRDefault="002A492D" w:rsidP="0040330D">
      <w:pPr>
        <w:pStyle w:val="Ttulo2"/>
        <w:rPr>
          <w:lang w:val="en-US"/>
        </w:rPr>
      </w:pPr>
      <w:bookmarkStart w:id="30" w:name="_Toc421220140"/>
      <w:r w:rsidRPr="00E96811">
        <w:rPr>
          <w:lang w:val="en-US"/>
        </w:rPr>
        <w:t>IARC – International Aerial Robotics Competition</w:t>
      </w:r>
      <w:bookmarkEnd w:id="30"/>
    </w:p>
    <w:p w14:paraId="203B2CBB" w14:textId="77777777" w:rsidR="002A492D" w:rsidRPr="0059581E" w:rsidRDefault="002A492D" w:rsidP="002A492D">
      <w:pPr>
        <w:rPr>
          <w:lang w:val="en-US"/>
        </w:rPr>
      </w:pPr>
    </w:p>
    <w:p w14:paraId="192FC2C0" w14:textId="77777777" w:rsidR="002A492D" w:rsidRPr="00D21359" w:rsidRDefault="002A492D" w:rsidP="002A492D">
      <w:pPr>
        <w:tabs>
          <w:tab w:val="left" w:pos="3225"/>
        </w:tabs>
      </w:pPr>
      <w:r w:rsidRPr="009B5FE2">
        <w:t xml:space="preserve">  </w:t>
      </w:r>
      <w:r>
        <w:t>IARC (</w:t>
      </w:r>
      <w:r w:rsidRPr="00D3182A">
        <w:rPr>
          <w:i/>
        </w:rPr>
        <w:t xml:space="preserve">Internacional </w:t>
      </w:r>
      <w:proofErr w:type="spellStart"/>
      <w:r w:rsidRPr="00D3182A">
        <w:rPr>
          <w:i/>
        </w:rPr>
        <w:t>Aerial</w:t>
      </w:r>
      <w:proofErr w:type="spellEnd"/>
      <w:r w:rsidRPr="00D3182A">
        <w:rPr>
          <w:i/>
        </w:rPr>
        <w:t xml:space="preserve"> </w:t>
      </w:r>
      <w:proofErr w:type="spellStart"/>
      <w:r w:rsidRPr="00D3182A">
        <w:rPr>
          <w:i/>
        </w:rPr>
        <w:t>Robotic</w:t>
      </w:r>
      <w:proofErr w:type="spellEnd"/>
      <w:r w:rsidRPr="00D3182A">
        <w:rPr>
          <w:i/>
        </w:rPr>
        <w:t xml:space="preserve"> </w:t>
      </w:r>
      <w:proofErr w:type="spellStart"/>
      <w:r w:rsidRPr="00D3182A">
        <w:rPr>
          <w:i/>
        </w:rPr>
        <w:t>Competition</w:t>
      </w:r>
      <w:proofErr w:type="spellEnd"/>
      <w:r>
        <w:t>) es la competición de robótica aérea más antigua y consolida del mundo, fue creada para fomentar la investigación y el progreso en el campo de la robótica aérea. Su primera edición fue celebrada en 1991 en el Instituto Tecnológico de Georgia. Durante este tiempo, IARC ha contribuido enormemente en la evolución de la tecnología robótica aérea, desde los inicios en los que encontrábamos robots aéreos que apenas podían mantenerse volando hasta los modernos vehículos aéreos prácticamente autónomos con la capacidad de interactuar con el entorno.</w:t>
      </w:r>
    </w:p>
    <w:p w14:paraId="584EF7CC" w14:textId="77777777" w:rsidR="002A492D" w:rsidRDefault="002A492D" w:rsidP="002A492D">
      <w:r>
        <w:t>Debido a los logros obtenidos durante el tiempo, es considerada una de las competiciones con mayor relevancia en el mundo de la robótica. En ella han participado importantes universidades del todo mundo con el soporte económico de la industria y el gobierno. Las diferentes misiones se han diseñado contemplando un nivel creciente de complejidad, suponiendo un reto tecnológico en el momento. Por ello es la propia competición quien se encarga de definir las reglas específicas y objetivos de cada misión, dejando hasta varias ediciones para llegar a completar alguna de las misiones. En total 6 de las misiones propuestas han sido completadas, encontrándose actualmente en la séptima y última misión.</w:t>
      </w:r>
    </w:p>
    <w:p w14:paraId="688521DA" w14:textId="205E2EBB" w:rsidR="002A492D" w:rsidRPr="00D21359" w:rsidRDefault="007C6D61" w:rsidP="002A492D">
      <w:r>
        <w:t>A continuación se muestra</w:t>
      </w:r>
      <w:r w:rsidR="002A492D">
        <w:t xml:space="preserve"> la descripción general de la séptima misión. </w:t>
      </w:r>
    </w:p>
    <w:p w14:paraId="567092BE" w14:textId="77777777" w:rsidR="002A492D" w:rsidRPr="00D3182A" w:rsidRDefault="002A492D" w:rsidP="002A492D"/>
    <w:p w14:paraId="37BA681A" w14:textId="77777777" w:rsidR="002A492D" w:rsidRPr="00874EF0" w:rsidRDefault="002A492D" w:rsidP="0040330D">
      <w:pPr>
        <w:pStyle w:val="Ttulo3"/>
      </w:pPr>
      <w:bookmarkStart w:id="31" w:name="_Toc421220141"/>
      <w:r w:rsidRPr="00874EF0">
        <w:t>Misión 7</w:t>
      </w:r>
      <w:bookmarkEnd w:id="31"/>
    </w:p>
    <w:p w14:paraId="05388890" w14:textId="77777777" w:rsidR="002A492D" w:rsidRDefault="002A492D" w:rsidP="002A492D"/>
    <w:p w14:paraId="64DBAAFE" w14:textId="77777777" w:rsidR="002A492D" w:rsidRPr="00A70217" w:rsidRDefault="002A492D" w:rsidP="002A492D">
      <w:r>
        <w:t xml:space="preserve">El desarrollo de esta misión se realiza dentro de un </w:t>
      </w:r>
      <w:r w:rsidRPr="00A70217">
        <w:rPr>
          <w:rFonts w:cs="Times New Roman"/>
          <w:szCs w:val="24"/>
        </w:rPr>
        <w:t>cuadrilátero denominado “Arena” de 20 metros de lado</w:t>
      </w:r>
      <w:r>
        <w:t xml:space="preserve">. Este cuadrilátero está </w:t>
      </w:r>
      <w:r>
        <w:rPr>
          <w:rFonts w:cs="Times New Roman"/>
          <w:szCs w:val="24"/>
        </w:rPr>
        <w:t>d</w:t>
      </w:r>
      <w:r w:rsidRPr="00A70217">
        <w:rPr>
          <w:rFonts w:cs="Times New Roman"/>
          <w:szCs w:val="24"/>
        </w:rPr>
        <w:t xml:space="preserve">elimitado por líneas de 8 centímetros de grosor </w:t>
      </w:r>
      <w:r>
        <w:rPr>
          <w:rFonts w:cs="Times New Roman"/>
          <w:szCs w:val="24"/>
        </w:rPr>
        <w:t xml:space="preserve">y de colores verde y rojo como se muestra en </w:t>
      </w:r>
      <w:r w:rsidRPr="00A70217">
        <w:rPr>
          <w:rFonts w:cs="Times New Roman"/>
          <w:szCs w:val="24"/>
        </w:rPr>
        <w:t>la Figura 2.12.</w:t>
      </w:r>
    </w:p>
    <w:p w14:paraId="5A3BB255" w14:textId="77777777" w:rsidR="002A492D" w:rsidRDefault="002A492D" w:rsidP="002A492D"/>
    <w:p w14:paraId="3F353B79" w14:textId="77777777" w:rsidR="002A492D" w:rsidRDefault="002A492D" w:rsidP="002A492D"/>
    <w:p w14:paraId="78376D91" w14:textId="77777777" w:rsidR="002A492D" w:rsidRDefault="002A492D" w:rsidP="002A492D"/>
    <w:p w14:paraId="01734100" w14:textId="77777777" w:rsidR="002A492D" w:rsidRDefault="002A492D" w:rsidP="002A492D">
      <w:pPr>
        <w:jc w:val="center"/>
      </w:pPr>
      <w:r w:rsidRPr="00A70217">
        <w:rPr>
          <w:rFonts w:cs="Times New Roman"/>
          <w:noProof/>
          <w:szCs w:val="24"/>
          <w:lang w:eastAsia="es-ES"/>
        </w:rPr>
        <w:drawing>
          <wp:inline distT="0" distB="0" distL="0" distR="0" wp14:anchorId="0CCC5100" wp14:editId="154C2D97">
            <wp:extent cx="2663687" cy="2663687"/>
            <wp:effectExtent l="0" t="0" r="3810"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67317" cy="2667317"/>
                    </a:xfrm>
                    <a:prstGeom prst="rect">
                      <a:avLst/>
                    </a:prstGeom>
                    <a:noFill/>
                    <a:ln>
                      <a:noFill/>
                    </a:ln>
                  </pic:spPr>
                </pic:pic>
              </a:graphicData>
            </a:graphic>
          </wp:inline>
        </w:drawing>
      </w:r>
    </w:p>
    <w:p w14:paraId="1209333C" w14:textId="0AB1543A" w:rsidR="00861933" w:rsidRPr="00861933" w:rsidRDefault="00861933" w:rsidP="002A492D">
      <w:pPr>
        <w:jc w:val="center"/>
        <w:rPr>
          <w:i/>
        </w:rPr>
      </w:pPr>
      <w:r w:rsidRPr="00861933">
        <w:rPr>
          <w:i/>
        </w:rPr>
        <w:t>Figura 4-2. Arena de la séptima misión IARC.</w:t>
      </w:r>
    </w:p>
    <w:p w14:paraId="3D915113" w14:textId="77777777" w:rsidR="002A492D" w:rsidRDefault="002A492D" w:rsidP="002A492D">
      <w:pPr>
        <w:autoSpaceDE w:val="0"/>
        <w:autoSpaceDN w:val="0"/>
        <w:adjustRightInd w:val="0"/>
        <w:spacing w:after="0" w:line="240" w:lineRule="auto"/>
        <w:rPr>
          <w:rFonts w:cs="Times New Roman"/>
          <w:szCs w:val="24"/>
        </w:rPr>
      </w:pPr>
      <w:r>
        <w:rPr>
          <w:rFonts w:cs="Times New Roman"/>
          <w:szCs w:val="24"/>
        </w:rPr>
        <w:t>Dentro de la Arena se dispondrán 10 robots terrestres autónomos de modelo “</w:t>
      </w:r>
      <w:proofErr w:type="spellStart"/>
      <w:r w:rsidRPr="007B4D68">
        <w:rPr>
          <w:rFonts w:cs="Times New Roman"/>
          <w:i/>
          <w:szCs w:val="24"/>
        </w:rPr>
        <w:t>iRobot</w:t>
      </w:r>
      <w:proofErr w:type="spellEnd"/>
      <w:r w:rsidRPr="007B4D68">
        <w:rPr>
          <w:rFonts w:cs="Times New Roman"/>
          <w:i/>
          <w:szCs w:val="24"/>
        </w:rPr>
        <w:t xml:space="preserve"> </w:t>
      </w:r>
      <w:proofErr w:type="spellStart"/>
      <w:r w:rsidRPr="007B4D68">
        <w:rPr>
          <w:rFonts w:cs="Times New Roman"/>
          <w:i/>
          <w:szCs w:val="24"/>
        </w:rPr>
        <w:t>Create</w:t>
      </w:r>
      <w:proofErr w:type="spellEnd"/>
      <w:r>
        <w:rPr>
          <w:rFonts w:cs="Times New Roman"/>
          <w:szCs w:val="24"/>
        </w:rPr>
        <w:t>” que en el inicio se encontrar en el centro de la arena de tal manera que puedan moverse a cualquier dirección dentro del área delimitada.</w:t>
      </w:r>
    </w:p>
    <w:p w14:paraId="0AE028F6" w14:textId="77777777" w:rsidR="002A492D" w:rsidRPr="00A70217" w:rsidRDefault="002A492D" w:rsidP="002A492D">
      <w:pPr>
        <w:autoSpaceDE w:val="0"/>
        <w:autoSpaceDN w:val="0"/>
        <w:adjustRightInd w:val="0"/>
        <w:spacing w:after="0" w:line="240" w:lineRule="auto"/>
        <w:rPr>
          <w:rFonts w:cs="Times New Roman"/>
          <w:szCs w:val="24"/>
        </w:rPr>
      </w:pPr>
    </w:p>
    <w:p w14:paraId="54902940" w14:textId="77777777" w:rsidR="002A492D" w:rsidRPr="00A70217" w:rsidRDefault="002A492D" w:rsidP="002A492D">
      <w:pPr>
        <w:autoSpaceDE w:val="0"/>
        <w:autoSpaceDN w:val="0"/>
        <w:adjustRightInd w:val="0"/>
        <w:spacing w:after="0" w:line="240" w:lineRule="auto"/>
        <w:rPr>
          <w:rFonts w:cs="Times New Roman"/>
          <w:szCs w:val="24"/>
        </w:rPr>
      </w:pPr>
      <w:r w:rsidRPr="00A70217">
        <w:rPr>
          <w:rFonts w:cs="Times New Roman"/>
          <w:szCs w:val="24"/>
        </w:rPr>
        <w:t>El comportamiento de los robots de tierra es el siguiente. Una vez comienza la prueba empezaran a moverse hacia los límites de la arena, transcurridos 20 segundos o en caso de que ocurriese una colisión el robot cambiará su dirección 180º en el sentido de las agujas del reloj. Además, cada 5 segundos el robot variaría aleatoriamente su dirección en un rango de entre 0º y 20º. Cuando alguno de los robots cruza una de las líneas límites de la arena, será eliminado de la misión.</w:t>
      </w:r>
    </w:p>
    <w:p w14:paraId="398B6BD2" w14:textId="77777777" w:rsidR="002A492D" w:rsidRPr="00A70217" w:rsidRDefault="002A492D" w:rsidP="002A492D">
      <w:pPr>
        <w:autoSpaceDE w:val="0"/>
        <w:autoSpaceDN w:val="0"/>
        <w:adjustRightInd w:val="0"/>
        <w:spacing w:after="0" w:line="240" w:lineRule="auto"/>
        <w:rPr>
          <w:rFonts w:cs="Times New Roman"/>
          <w:szCs w:val="24"/>
        </w:rPr>
      </w:pPr>
    </w:p>
    <w:p w14:paraId="34B41C86" w14:textId="77777777" w:rsidR="002A492D" w:rsidRPr="00A70217" w:rsidRDefault="002A492D" w:rsidP="002A492D">
      <w:pPr>
        <w:autoSpaceDE w:val="0"/>
        <w:autoSpaceDN w:val="0"/>
        <w:adjustRightInd w:val="0"/>
        <w:spacing w:after="0" w:line="240" w:lineRule="auto"/>
        <w:rPr>
          <w:rFonts w:cs="Times New Roman"/>
          <w:szCs w:val="24"/>
        </w:rPr>
      </w:pPr>
      <w:r w:rsidRPr="00A70217">
        <w:rPr>
          <w:rFonts w:cs="Times New Roman"/>
          <w:szCs w:val="24"/>
        </w:rPr>
        <w:t>Cada uno de los robots de tierra posee en la parte superior un sensor magnético, cuando el UAV se acerque lo suficiente como para que el de tierra lo detecte, éste cambiará su dirección 45º en el sentido de las agujas del reloj. Se deberá tener en cuenta que dos descensos seguidos sobre el mismo robot 90º, es decir por cada descenso 45º de giro.</w:t>
      </w:r>
    </w:p>
    <w:p w14:paraId="7CB71439" w14:textId="77777777" w:rsidR="002A492D" w:rsidRPr="00A70217" w:rsidRDefault="002A492D" w:rsidP="002A492D">
      <w:pPr>
        <w:autoSpaceDE w:val="0"/>
        <w:autoSpaceDN w:val="0"/>
        <w:adjustRightInd w:val="0"/>
        <w:spacing w:after="0" w:line="240" w:lineRule="auto"/>
        <w:rPr>
          <w:rFonts w:cs="Times New Roman"/>
          <w:szCs w:val="24"/>
        </w:rPr>
      </w:pPr>
    </w:p>
    <w:p w14:paraId="168FBCDB" w14:textId="1F7AFC50" w:rsidR="002A492D" w:rsidRDefault="002A492D" w:rsidP="002A492D">
      <w:pPr>
        <w:autoSpaceDE w:val="0"/>
        <w:autoSpaceDN w:val="0"/>
        <w:adjustRightInd w:val="0"/>
        <w:spacing w:after="0" w:line="240" w:lineRule="auto"/>
        <w:rPr>
          <w:rFonts w:cs="Times New Roman"/>
          <w:szCs w:val="24"/>
        </w:rPr>
      </w:pPr>
      <w:r w:rsidRPr="00A70217">
        <w:rPr>
          <w:rFonts w:cs="Times New Roman"/>
          <w:szCs w:val="24"/>
        </w:rPr>
        <w:t>Además si el robot desciende con el fin de cortar la trayectoria del robot de tierra, haciendo que éste colisione con él, el robot de tierra girará 180º en las agujas del reloj</w:t>
      </w:r>
      <w:r w:rsidR="003353FB">
        <w:rPr>
          <w:rFonts w:cs="Times New Roman"/>
          <w:szCs w:val="24"/>
        </w:rPr>
        <w:t xml:space="preserve"> </w:t>
      </w:r>
      <w:r>
        <w:rPr>
          <w:rFonts w:cs="Times New Roman"/>
          <w:szCs w:val="24"/>
        </w:rPr>
        <w:t>[</w:t>
      </w:r>
      <w:r w:rsidR="003353FB">
        <w:rPr>
          <w:noProof/>
        </w:rPr>
        <w:t>10</w:t>
      </w:r>
      <w:r>
        <w:rPr>
          <w:rFonts w:cs="Times New Roman"/>
          <w:szCs w:val="24"/>
        </w:rPr>
        <w:t>]</w:t>
      </w:r>
      <w:r w:rsidR="003353FB">
        <w:rPr>
          <w:rFonts w:cs="Times New Roman"/>
          <w:szCs w:val="24"/>
        </w:rPr>
        <w:t xml:space="preserve"> </w:t>
      </w:r>
      <w:r>
        <w:rPr>
          <w:rFonts w:cs="Times New Roman"/>
          <w:szCs w:val="24"/>
        </w:rPr>
        <w:t>[</w:t>
      </w:r>
      <w:r w:rsidR="003353FB">
        <w:rPr>
          <w:rFonts w:cs="Times New Roman"/>
          <w:szCs w:val="24"/>
        </w:rPr>
        <w:t>11</w:t>
      </w:r>
      <w:r>
        <w:rPr>
          <w:rFonts w:cs="Times New Roman"/>
          <w:szCs w:val="24"/>
        </w:rPr>
        <w:t>]</w:t>
      </w:r>
      <w:r w:rsidRPr="00A70217">
        <w:rPr>
          <w:rFonts w:cs="Times New Roman"/>
          <w:szCs w:val="24"/>
        </w:rPr>
        <w:t>.</w:t>
      </w:r>
    </w:p>
    <w:p w14:paraId="4409A7B8" w14:textId="77777777" w:rsidR="00013990" w:rsidRDefault="00013990" w:rsidP="002A492D">
      <w:pPr>
        <w:autoSpaceDE w:val="0"/>
        <w:autoSpaceDN w:val="0"/>
        <w:adjustRightInd w:val="0"/>
        <w:spacing w:after="0" w:line="240" w:lineRule="auto"/>
        <w:rPr>
          <w:rFonts w:cs="Times New Roman"/>
          <w:szCs w:val="24"/>
        </w:rPr>
      </w:pPr>
    </w:p>
    <w:p w14:paraId="36E6CD9D" w14:textId="77777777" w:rsidR="00013990" w:rsidRDefault="00013990" w:rsidP="002A492D">
      <w:pPr>
        <w:autoSpaceDE w:val="0"/>
        <w:autoSpaceDN w:val="0"/>
        <w:adjustRightInd w:val="0"/>
        <w:spacing w:after="0" w:line="240" w:lineRule="auto"/>
        <w:rPr>
          <w:rFonts w:cs="Times New Roman"/>
          <w:szCs w:val="24"/>
        </w:rPr>
      </w:pPr>
    </w:p>
    <w:p w14:paraId="25A3B61E" w14:textId="77777777" w:rsidR="009A261A" w:rsidRDefault="009A261A" w:rsidP="009A261A"/>
    <w:p w14:paraId="58336E6F" w14:textId="77777777" w:rsidR="007C6D61" w:rsidRDefault="007C6D61" w:rsidP="009A261A"/>
    <w:p w14:paraId="223B2ABD" w14:textId="77777777" w:rsidR="007C6D61" w:rsidRPr="00D43345" w:rsidRDefault="007C6D61" w:rsidP="009A261A"/>
    <w:p w14:paraId="63097524" w14:textId="39F6FE74" w:rsidR="00D37AEB" w:rsidRPr="009C139D" w:rsidRDefault="008F59CC" w:rsidP="0040330D">
      <w:pPr>
        <w:pStyle w:val="Ttulo2"/>
      </w:pPr>
      <w:bookmarkStart w:id="32" w:name="_Toc421220142"/>
      <w:r w:rsidRPr="009C139D">
        <w:lastRenderedPageBreak/>
        <w:t>Evaluación de las funcionalidades básicas del HMI</w:t>
      </w:r>
      <w:bookmarkEnd w:id="32"/>
    </w:p>
    <w:p w14:paraId="56ECFD07" w14:textId="77777777" w:rsidR="00D37AEB" w:rsidRPr="00D37AEB" w:rsidRDefault="00D37AEB" w:rsidP="00D37AEB"/>
    <w:p w14:paraId="417E6C1B" w14:textId="77777777" w:rsidR="00D37AEB" w:rsidRPr="00F00D33" w:rsidRDefault="00D37AEB" w:rsidP="00F00D33">
      <w:pPr>
        <w:rPr>
          <w:szCs w:val="24"/>
        </w:rPr>
      </w:pPr>
      <w:r w:rsidRPr="00F00D33">
        <w:rPr>
          <w:szCs w:val="24"/>
        </w:rPr>
        <w:t>La mayoría de las funcionalidades que son ejecutadas por un sistema de vuelo manual actualmente pueden ser ejecutadas desde los UASs a bajo nivel. Sin embargo, esta forma de ejecución autónoma actualmente ofrece un nivel menor de control, integración y respuesta respecto a las funcionalidades que tradicionalmente ofrece un sistema de vuelo manual. Por consiguiente, la inclusión de un sistema de vuelo manual y de un HMI  es fundamental, no sólo para incrementar las capacidades de los vehículos aéreos no tripulados, sino para hacer posible la integración de estos sistemas en aplicaciones civiles, sin poner en riesgo la vida de las personas.</w:t>
      </w:r>
    </w:p>
    <w:p w14:paraId="2A06198F" w14:textId="77777777" w:rsidR="00D37AEB" w:rsidRPr="00F00D33" w:rsidRDefault="00D37AEB" w:rsidP="00F00D33">
      <w:pPr>
        <w:rPr>
          <w:szCs w:val="24"/>
        </w:rPr>
      </w:pPr>
    </w:p>
    <w:p w14:paraId="470F3CF2" w14:textId="7766EAFB" w:rsidR="00D37AEB" w:rsidRPr="00F00D33" w:rsidRDefault="00D37AEB" w:rsidP="00F00D33">
      <w:pPr>
        <w:rPr>
          <w:szCs w:val="24"/>
        </w:rPr>
      </w:pPr>
      <w:r w:rsidRPr="00F00D33">
        <w:rPr>
          <w:szCs w:val="24"/>
        </w:rPr>
        <w:t xml:space="preserve">En este sentido, es posible establecer una relación entre cada uno de las funcionalidades que ofrece un UAS y las ofrecidas por el HMI a través del sistema de control terrestre, de esta manera las funcionalidades del HMI requieren frecuentes interacciones con el operador de la estación de control terrestre perteneciendo a un bucle de control de alto nivel. En el vehículo aéreo no tripulado, en cambio, todas las funcionalidades se localizan dentro de un bucle de control interno como podrían ser las funcionalidades de navegación, guiado, etc. Además de las funcionalidades comunes, los UAS autónomos suelen contar con funcionalidades que no son controladas por el sistema de vuelo manual de la HMI como podría ser la </w:t>
      </w:r>
      <w:r w:rsidR="005B082C" w:rsidRPr="00F00D33">
        <w:rPr>
          <w:szCs w:val="24"/>
        </w:rPr>
        <w:t>re planificación</w:t>
      </w:r>
      <w:r w:rsidRPr="00F00D33">
        <w:rPr>
          <w:szCs w:val="24"/>
        </w:rPr>
        <w:t xml:space="preserve"> autónoma del vehículo aéreo. </w:t>
      </w:r>
    </w:p>
    <w:p w14:paraId="2EA1DA05" w14:textId="77777777" w:rsidR="00D37AEB" w:rsidRPr="00F00D33" w:rsidRDefault="00D37AEB" w:rsidP="00F00D33">
      <w:pPr>
        <w:rPr>
          <w:szCs w:val="24"/>
        </w:rPr>
      </w:pPr>
    </w:p>
    <w:p w14:paraId="1235BDF2" w14:textId="77777777" w:rsidR="00D37AEB" w:rsidRPr="00F00D33" w:rsidRDefault="00D37AEB" w:rsidP="00F00D33">
      <w:pPr>
        <w:rPr>
          <w:szCs w:val="24"/>
        </w:rPr>
      </w:pPr>
      <w:r w:rsidRPr="00F00D33">
        <w:rPr>
          <w:szCs w:val="24"/>
        </w:rPr>
        <w:t>En general, es sencillo considerar todas aquellas funcionalidades correspondientes a las que suele ofrecer un vehículo aéreo tripulado, existiendo siempre una equivalencia en cada una de ellas, sin embargo, esto no ocurre cuando se consideran funcionalidades más complejas especialmente las relativas a la planificación de la misión y la autonomía del vehículo. De este modo se ha realizado un análisis y se ha establecido una división y correspondencia entre las funcionalidades de cada sistema empezando por las funcionalidades más comunes, considerándose como UAV de referencia uno de Clase III de tipo MALE. El hardware que incluye el vehículo, sin embargo, se ha considerado irrelevante en este contexto ya que no actúa directamente con el HMI.</w:t>
      </w:r>
    </w:p>
    <w:p w14:paraId="32C4B55F" w14:textId="77777777" w:rsidR="00D37AEB" w:rsidRDefault="00D37AEB" w:rsidP="00D37AEB">
      <w:pPr>
        <w:autoSpaceDE w:val="0"/>
        <w:autoSpaceDN w:val="0"/>
        <w:adjustRightInd w:val="0"/>
        <w:spacing w:after="0" w:line="240" w:lineRule="auto"/>
        <w:rPr>
          <w:rFonts w:cs="Times New Roman"/>
          <w:szCs w:val="24"/>
        </w:rPr>
      </w:pPr>
    </w:p>
    <w:p w14:paraId="3F6EC9CA" w14:textId="77777777" w:rsidR="00D37AEB" w:rsidRDefault="00D37AEB" w:rsidP="00D37AEB">
      <w:pPr>
        <w:autoSpaceDE w:val="0"/>
        <w:autoSpaceDN w:val="0"/>
        <w:adjustRightInd w:val="0"/>
        <w:spacing w:after="0" w:line="240" w:lineRule="auto"/>
        <w:rPr>
          <w:rFonts w:cs="Times New Roman"/>
          <w:szCs w:val="24"/>
        </w:rPr>
      </w:pPr>
    </w:p>
    <w:p w14:paraId="112295DD" w14:textId="77777777" w:rsidR="00AF435B" w:rsidRDefault="00AF435B" w:rsidP="00D37AEB">
      <w:pPr>
        <w:autoSpaceDE w:val="0"/>
        <w:autoSpaceDN w:val="0"/>
        <w:adjustRightInd w:val="0"/>
        <w:spacing w:after="0" w:line="240" w:lineRule="auto"/>
        <w:rPr>
          <w:rFonts w:cs="Times New Roman"/>
          <w:szCs w:val="24"/>
        </w:rPr>
      </w:pPr>
    </w:p>
    <w:p w14:paraId="76DBEE69" w14:textId="77777777" w:rsidR="00AF435B" w:rsidRDefault="00AF435B" w:rsidP="00D37AEB">
      <w:pPr>
        <w:autoSpaceDE w:val="0"/>
        <w:autoSpaceDN w:val="0"/>
        <w:adjustRightInd w:val="0"/>
        <w:spacing w:after="0" w:line="240" w:lineRule="auto"/>
        <w:rPr>
          <w:rFonts w:cs="Times New Roman"/>
          <w:szCs w:val="24"/>
        </w:rPr>
      </w:pPr>
    </w:p>
    <w:p w14:paraId="6E563C03" w14:textId="77777777" w:rsidR="00AF435B" w:rsidRDefault="00AF435B" w:rsidP="00D37AEB">
      <w:pPr>
        <w:autoSpaceDE w:val="0"/>
        <w:autoSpaceDN w:val="0"/>
        <w:adjustRightInd w:val="0"/>
        <w:spacing w:after="0" w:line="240" w:lineRule="auto"/>
        <w:rPr>
          <w:rFonts w:cs="Times New Roman"/>
          <w:szCs w:val="24"/>
        </w:rPr>
      </w:pPr>
    </w:p>
    <w:p w14:paraId="4167BEA5" w14:textId="77777777" w:rsidR="00013990" w:rsidRPr="00794BF5" w:rsidRDefault="00013990" w:rsidP="00013990"/>
    <w:p w14:paraId="184020C7" w14:textId="77777777" w:rsidR="00D37AEB" w:rsidRPr="00874EF0" w:rsidRDefault="00D37AEB" w:rsidP="0040330D">
      <w:pPr>
        <w:pStyle w:val="Ttulo3"/>
      </w:pPr>
      <w:bookmarkStart w:id="33" w:name="_Toc421220143"/>
      <w:r w:rsidRPr="00874EF0">
        <w:lastRenderedPageBreak/>
        <w:t>Descripción de cada uno de los elementos del UAS y HMI</w:t>
      </w:r>
      <w:bookmarkEnd w:id="33"/>
    </w:p>
    <w:p w14:paraId="0DCF0BA9" w14:textId="77777777" w:rsidR="00D37AEB" w:rsidRPr="00905F8D" w:rsidRDefault="00D37AEB" w:rsidP="00D37AEB">
      <w:pPr>
        <w:rPr>
          <w:rFonts w:cs="Times New Roman"/>
          <w:b/>
          <w:bCs/>
          <w:sz w:val="20"/>
          <w:szCs w:val="20"/>
        </w:rPr>
      </w:pPr>
    </w:p>
    <w:tbl>
      <w:tblPr>
        <w:tblStyle w:val="Tablaconcuadrcula"/>
        <w:tblW w:w="9405" w:type="dxa"/>
        <w:tblLook w:val="04A0" w:firstRow="1" w:lastRow="0" w:firstColumn="1" w:lastColumn="0" w:noHBand="0" w:noVBand="1"/>
      </w:tblPr>
      <w:tblGrid>
        <w:gridCol w:w="2689"/>
        <w:gridCol w:w="3403"/>
        <w:gridCol w:w="3313"/>
      </w:tblGrid>
      <w:tr w:rsidR="00AF435B" w14:paraId="14050BF3" w14:textId="77777777" w:rsidTr="00FF741C">
        <w:trPr>
          <w:trHeight w:val="469"/>
        </w:trPr>
        <w:tc>
          <w:tcPr>
            <w:tcW w:w="2689" w:type="dxa"/>
            <w:shd w:val="clear" w:color="auto" w:fill="DBE5F1" w:themeFill="accent1" w:themeFillTint="33"/>
          </w:tcPr>
          <w:p w14:paraId="70361168" w14:textId="40B3F85A" w:rsidR="00AF435B" w:rsidRPr="00042771" w:rsidRDefault="00AF435B" w:rsidP="00042771">
            <w:pPr>
              <w:pStyle w:val="Sinespaciado"/>
              <w:rPr>
                <w:rFonts w:ascii="Times New Roman" w:hAnsi="Times New Roman" w:cs="Times New Roman"/>
              </w:rPr>
            </w:pPr>
            <w:proofErr w:type="spellStart"/>
            <w:r w:rsidRPr="00042771">
              <w:rPr>
                <w:rFonts w:ascii="Times New Roman" w:hAnsi="Times New Roman" w:cs="Times New Roman"/>
              </w:rPr>
              <w:t>Funcionalidad</w:t>
            </w:r>
            <w:proofErr w:type="spellEnd"/>
          </w:p>
        </w:tc>
        <w:tc>
          <w:tcPr>
            <w:tcW w:w="3403" w:type="dxa"/>
            <w:shd w:val="clear" w:color="auto" w:fill="DBE5F1" w:themeFill="accent1" w:themeFillTint="33"/>
          </w:tcPr>
          <w:p w14:paraId="6546C36E" w14:textId="66F0DC12" w:rsidR="00AF435B" w:rsidRPr="00042771" w:rsidRDefault="00AF435B" w:rsidP="00042771">
            <w:pPr>
              <w:pStyle w:val="Sinespaciado"/>
              <w:rPr>
                <w:rFonts w:ascii="Times New Roman" w:hAnsi="Times New Roman" w:cs="Times New Roman"/>
              </w:rPr>
            </w:pPr>
            <w:proofErr w:type="spellStart"/>
            <w:r w:rsidRPr="00042771">
              <w:rPr>
                <w:rFonts w:ascii="Times New Roman" w:hAnsi="Times New Roman" w:cs="Times New Roman"/>
              </w:rPr>
              <w:t>Interfaz</w:t>
            </w:r>
            <w:proofErr w:type="spellEnd"/>
            <w:r w:rsidRPr="00042771">
              <w:rPr>
                <w:rFonts w:ascii="Times New Roman" w:hAnsi="Times New Roman" w:cs="Times New Roman"/>
              </w:rPr>
              <w:t xml:space="preserve"> </w:t>
            </w:r>
          </w:p>
        </w:tc>
        <w:tc>
          <w:tcPr>
            <w:tcW w:w="3313" w:type="dxa"/>
            <w:shd w:val="clear" w:color="auto" w:fill="DBE5F1" w:themeFill="accent1" w:themeFillTint="33"/>
          </w:tcPr>
          <w:p w14:paraId="66C44E84" w14:textId="3ECBCC34" w:rsidR="00AF435B" w:rsidRPr="006D2C32" w:rsidRDefault="00AF435B" w:rsidP="00042771">
            <w:pPr>
              <w:autoSpaceDE w:val="0"/>
              <w:autoSpaceDN w:val="0"/>
              <w:adjustRightInd w:val="0"/>
              <w:rPr>
                <w:rFonts w:cs="Times New Roman"/>
                <w:sz w:val="22"/>
              </w:rPr>
            </w:pPr>
            <w:r w:rsidRPr="006D2C32">
              <w:rPr>
                <w:rFonts w:cs="Times New Roman"/>
                <w:sz w:val="22"/>
              </w:rPr>
              <w:t>Vehículo aéreo no tripulado</w:t>
            </w:r>
          </w:p>
        </w:tc>
      </w:tr>
      <w:tr w:rsidR="00AF435B" w14:paraId="55F796C3" w14:textId="77777777" w:rsidTr="00042771">
        <w:trPr>
          <w:trHeight w:val="1513"/>
        </w:trPr>
        <w:tc>
          <w:tcPr>
            <w:tcW w:w="2689" w:type="dxa"/>
          </w:tcPr>
          <w:p w14:paraId="20A835A2" w14:textId="50601310" w:rsidR="00AF435B" w:rsidRPr="00042771" w:rsidRDefault="007534DB" w:rsidP="00042771">
            <w:pPr>
              <w:pStyle w:val="Sinespaciado"/>
              <w:rPr>
                <w:rFonts w:ascii="Times New Roman" w:hAnsi="Times New Roman" w:cs="Times New Roman"/>
              </w:rPr>
            </w:pPr>
            <w:proofErr w:type="spellStart"/>
            <w:r w:rsidRPr="00042771">
              <w:rPr>
                <w:rFonts w:ascii="Times New Roman" w:hAnsi="Times New Roman" w:cs="Times New Roman"/>
              </w:rPr>
              <w:t>Planificador</w:t>
            </w:r>
            <w:proofErr w:type="spellEnd"/>
            <w:r w:rsidRPr="00042771">
              <w:rPr>
                <w:rFonts w:ascii="Times New Roman" w:hAnsi="Times New Roman" w:cs="Times New Roman"/>
              </w:rPr>
              <w:t xml:space="preserve"> de </w:t>
            </w:r>
            <w:proofErr w:type="spellStart"/>
            <w:r w:rsidRPr="00042771">
              <w:rPr>
                <w:rFonts w:ascii="Times New Roman" w:hAnsi="Times New Roman" w:cs="Times New Roman"/>
              </w:rPr>
              <w:t>trayectorias</w:t>
            </w:r>
            <w:proofErr w:type="spellEnd"/>
          </w:p>
        </w:tc>
        <w:tc>
          <w:tcPr>
            <w:tcW w:w="3403" w:type="dxa"/>
          </w:tcPr>
          <w:p w14:paraId="578A4C67" w14:textId="6AE7D330" w:rsidR="00AF435B" w:rsidRPr="00042771" w:rsidRDefault="00B43CE2" w:rsidP="00042771">
            <w:pPr>
              <w:pStyle w:val="Sinespaciado"/>
              <w:rPr>
                <w:rFonts w:ascii="Times New Roman" w:hAnsi="Times New Roman" w:cs="Times New Roman"/>
                <w:lang w:val="es-ES"/>
              </w:rPr>
            </w:pPr>
            <w:r w:rsidRPr="00042771">
              <w:rPr>
                <w:rFonts w:ascii="Times New Roman" w:hAnsi="Times New Roman" w:cs="Times New Roman"/>
                <w:lang w:val="es-ES"/>
              </w:rPr>
              <w:t>Ofre</w:t>
            </w:r>
            <w:r w:rsidR="00C14618" w:rsidRPr="00042771">
              <w:rPr>
                <w:rFonts w:ascii="Times New Roman" w:hAnsi="Times New Roman" w:cs="Times New Roman"/>
                <w:lang w:val="es-ES"/>
              </w:rPr>
              <w:t xml:space="preserve">ce un visualizador de  trayectoria y la visualización de la dinámica del vehículo. Permite la redefinición de la trayectoria como una secuencia de </w:t>
            </w:r>
            <w:proofErr w:type="spellStart"/>
            <w:r w:rsidR="00C14618" w:rsidRPr="006D2C32">
              <w:rPr>
                <w:rFonts w:ascii="Times New Roman" w:hAnsi="Times New Roman" w:cs="Times New Roman"/>
                <w:i/>
                <w:lang w:val="es-ES"/>
              </w:rPr>
              <w:t>waypoints</w:t>
            </w:r>
            <w:proofErr w:type="spellEnd"/>
            <w:r w:rsidR="00C14618" w:rsidRPr="006D2C32">
              <w:rPr>
                <w:rFonts w:ascii="Times New Roman" w:hAnsi="Times New Roman" w:cs="Times New Roman"/>
                <w:i/>
                <w:lang w:val="es-ES"/>
              </w:rPr>
              <w:t xml:space="preserve"> </w:t>
            </w:r>
            <w:r w:rsidR="00C14618" w:rsidRPr="00042771">
              <w:rPr>
                <w:rFonts w:ascii="Times New Roman" w:hAnsi="Times New Roman" w:cs="Times New Roman"/>
                <w:lang w:val="es-ES"/>
              </w:rPr>
              <w:t>definidos por el usuario.</w:t>
            </w:r>
          </w:p>
          <w:p w14:paraId="701E3ED9" w14:textId="18D5A792" w:rsidR="00C14618" w:rsidRPr="00042771" w:rsidRDefault="00C14618" w:rsidP="00042771">
            <w:pPr>
              <w:pStyle w:val="Sinespaciado"/>
              <w:rPr>
                <w:rFonts w:ascii="Times New Roman" w:hAnsi="Times New Roman" w:cs="Times New Roman"/>
                <w:lang w:val="es-ES"/>
              </w:rPr>
            </w:pPr>
          </w:p>
        </w:tc>
        <w:tc>
          <w:tcPr>
            <w:tcW w:w="3313" w:type="dxa"/>
          </w:tcPr>
          <w:p w14:paraId="535DF11C" w14:textId="65ED9021" w:rsidR="00AF435B" w:rsidRPr="005B082C" w:rsidRDefault="005B082C" w:rsidP="00042771">
            <w:pPr>
              <w:autoSpaceDE w:val="0"/>
              <w:autoSpaceDN w:val="0"/>
              <w:adjustRightInd w:val="0"/>
              <w:rPr>
                <w:rFonts w:cs="Times New Roman"/>
                <w:sz w:val="22"/>
              </w:rPr>
            </w:pPr>
            <w:r w:rsidRPr="005B082C">
              <w:rPr>
                <w:rFonts w:cs="Times New Roman"/>
                <w:sz w:val="22"/>
              </w:rPr>
              <w:t xml:space="preserve">Dado un objetivo, calcula la trayectoria </w:t>
            </w:r>
            <w:r>
              <w:rPr>
                <w:rFonts w:cs="Times New Roman"/>
                <w:sz w:val="22"/>
              </w:rPr>
              <w:t xml:space="preserve">a seguir </w:t>
            </w:r>
            <w:r w:rsidRPr="005B082C">
              <w:rPr>
                <w:rFonts w:cs="Times New Roman"/>
                <w:sz w:val="22"/>
              </w:rPr>
              <w:t>para cumplir este objetivo</w:t>
            </w:r>
            <w:r>
              <w:rPr>
                <w:rFonts w:cs="Times New Roman"/>
                <w:sz w:val="22"/>
              </w:rPr>
              <w:t xml:space="preserve"> de manera satisfactoria</w:t>
            </w:r>
            <w:r w:rsidRPr="005B082C">
              <w:rPr>
                <w:rFonts w:cs="Times New Roman"/>
                <w:sz w:val="22"/>
              </w:rPr>
              <w:t>.</w:t>
            </w:r>
          </w:p>
        </w:tc>
      </w:tr>
      <w:tr w:rsidR="00AF435B" w14:paraId="110F323B" w14:textId="77777777" w:rsidTr="00042771">
        <w:trPr>
          <w:trHeight w:val="1513"/>
        </w:trPr>
        <w:tc>
          <w:tcPr>
            <w:tcW w:w="2689" w:type="dxa"/>
          </w:tcPr>
          <w:p w14:paraId="165F9DA5" w14:textId="6FA1E661" w:rsidR="00AF435B" w:rsidRPr="00042771" w:rsidRDefault="007534DB" w:rsidP="00042771">
            <w:pPr>
              <w:pStyle w:val="Sinespaciado"/>
              <w:rPr>
                <w:rFonts w:ascii="Times New Roman" w:hAnsi="Times New Roman" w:cs="Times New Roman"/>
              </w:rPr>
            </w:pPr>
            <w:r w:rsidRPr="00042771">
              <w:rPr>
                <w:rFonts w:ascii="Times New Roman" w:hAnsi="Times New Roman" w:cs="Times New Roman"/>
              </w:rPr>
              <w:t>Sistema de Percepción</w:t>
            </w:r>
          </w:p>
        </w:tc>
        <w:tc>
          <w:tcPr>
            <w:tcW w:w="3403" w:type="dxa"/>
          </w:tcPr>
          <w:p w14:paraId="311004B6" w14:textId="51004ECE" w:rsidR="00AF435B" w:rsidRPr="00042771" w:rsidRDefault="00C14618" w:rsidP="00042771">
            <w:pPr>
              <w:pStyle w:val="Sinespaciado"/>
              <w:rPr>
                <w:rFonts w:ascii="Times New Roman" w:hAnsi="Times New Roman" w:cs="Times New Roman"/>
                <w:lang w:val="es-ES"/>
              </w:rPr>
            </w:pPr>
            <w:r w:rsidRPr="00042771">
              <w:rPr>
                <w:rFonts w:ascii="Times New Roman" w:hAnsi="Times New Roman" w:cs="Times New Roman"/>
                <w:lang w:val="es-ES"/>
              </w:rPr>
              <w:t>Ofrece una visualización del conocimiento qu</w:t>
            </w:r>
            <w:r w:rsidR="005B082C">
              <w:rPr>
                <w:rFonts w:ascii="Times New Roman" w:hAnsi="Times New Roman" w:cs="Times New Roman"/>
                <w:lang w:val="es-ES"/>
              </w:rPr>
              <w:t>e tiene el vehículo del entorno.</w:t>
            </w:r>
          </w:p>
          <w:p w14:paraId="6D2F7E82" w14:textId="79DB5C1B" w:rsidR="00C14618" w:rsidRPr="00042771" w:rsidRDefault="00C14618" w:rsidP="00042771">
            <w:pPr>
              <w:pStyle w:val="Sinespaciado"/>
              <w:rPr>
                <w:rFonts w:ascii="Times New Roman" w:hAnsi="Times New Roman" w:cs="Times New Roman"/>
                <w:lang w:val="es-ES"/>
              </w:rPr>
            </w:pPr>
          </w:p>
        </w:tc>
        <w:tc>
          <w:tcPr>
            <w:tcW w:w="3313" w:type="dxa"/>
          </w:tcPr>
          <w:p w14:paraId="52152A93" w14:textId="07B69E9F" w:rsidR="00AF435B" w:rsidRPr="005B082C" w:rsidRDefault="005B082C" w:rsidP="00042771">
            <w:pPr>
              <w:autoSpaceDE w:val="0"/>
              <w:autoSpaceDN w:val="0"/>
              <w:adjustRightInd w:val="0"/>
              <w:rPr>
                <w:rFonts w:cs="Times New Roman"/>
                <w:sz w:val="22"/>
              </w:rPr>
            </w:pPr>
            <w:r w:rsidRPr="005B082C">
              <w:rPr>
                <w:rFonts w:cs="Times New Roman"/>
                <w:sz w:val="22"/>
              </w:rPr>
              <w:t>Obtiene una abstracción del entorno a través de los diferentes algoritmos de percepción que implementa el sistema.</w:t>
            </w:r>
          </w:p>
        </w:tc>
      </w:tr>
      <w:tr w:rsidR="00AF435B" w14:paraId="2946481E" w14:textId="77777777" w:rsidTr="00042771">
        <w:trPr>
          <w:trHeight w:val="1513"/>
        </w:trPr>
        <w:tc>
          <w:tcPr>
            <w:tcW w:w="2689" w:type="dxa"/>
          </w:tcPr>
          <w:p w14:paraId="0F06B955" w14:textId="62C02513" w:rsidR="00AF435B" w:rsidRPr="00042771" w:rsidRDefault="007534DB" w:rsidP="00042771">
            <w:pPr>
              <w:pStyle w:val="Sinespaciado"/>
              <w:rPr>
                <w:rFonts w:ascii="Times New Roman" w:hAnsi="Times New Roman" w:cs="Times New Roman"/>
              </w:rPr>
            </w:pPr>
            <w:r w:rsidRPr="00042771">
              <w:rPr>
                <w:rFonts w:ascii="Times New Roman" w:hAnsi="Times New Roman" w:cs="Times New Roman"/>
              </w:rPr>
              <w:t>Planificador de Misiones</w:t>
            </w:r>
          </w:p>
        </w:tc>
        <w:tc>
          <w:tcPr>
            <w:tcW w:w="3403" w:type="dxa"/>
          </w:tcPr>
          <w:p w14:paraId="4E917C21" w14:textId="00C6CB9E" w:rsidR="00AF435B" w:rsidRPr="00042771" w:rsidRDefault="00C14618" w:rsidP="00042771">
            <w:pPr>
              <w:pStyle w:val="Sinespaciado"/>
              <w:rPr>
                <w:rFonts w:ascii="Times New Roman" w:hAnsi="Times New Roman" w:cs="Times New Roman"/>
                <w:lang w:val="es-ES"/>
              </w:rPr>
            </w:pPr>
            <w:r w:rsidRPr="00042771">
              <w:rPr>
                <w:rFonts w:ascii="Times New Roman" w:hAnsi="Times New Roman" w:cs="Times New Roman"/>
                <w:lang w:val="es-ES"/>
              </w:rPr>
              <w:t xml:space="preserve">Ofrece una interfaz para la </w:t>
            </w:r>
            <w:r w:rsidR="006D2C32">
              <w:rPr>
                <w:rFonts w:ascii="Times New Roman" w:hAnsi="Times New Roman" w:cs="Times New Roman"/>
                <w:lang w:val="es-ES"/>
              </w:rPr>
              <w:t>visualización y redefinición de objetivos a través del envío de comandos de alto y bajo nivel.</w:t>
            </w:r>
          </w:p>
          <w:p w14:paraId="1000B8B0" w14:textId="3DB847E1" w:rsidR="00C14618" w:rsidRPr="00042771" w:rsidRDefault="00C14618" w:rsidP="00042771">
            <w:pPr>
              <w:pStyle w:val="Sinespaciado"/>
              <w:rPr>
                <w:rFonts w:ascii="Times New Roman" w:hAnsi="Times New Roman" w:cs="Times New Roman"/>
                <w:lang w:val="es-ES"/>
              </w:rPr>
            </w:pPr>
          </w:p>
        </w:tc>
        <w:tc>
          <w:tcPr>
            <w:tcW w:w="3313" w:type="dxa"/>
          </w:tcPr>
          <w:p w14:paraId="06BA045E" w14:textId="06E1E22A" w:rsidR="00AF435B" w:rsidRPr="006D2C32" w:rsidRDefault="006D2C32" w:rsidP="00042771">
            <w:pPr>
              <w:autoSpaceDE w:val="0"/>
              <w:autoSpaceDN w:val="0"/>
              <w:adjustRightInd w:val="0"/>
              <w:rPr>
                <w:rFonts w:cs="Times New Roman"/>
                <w:sz w:val="22"/>
              </w:rPr>
            </w:pPr>
            <w:r w:rsidRPr="006D2C32">
              <w:rPr>
                <w:rFonts w:cs="Times New Roman"/>
                <w:sz w:val="22"/>
              </w:rPr>
              <w:t>Decide la siguiente acción de alto nivel para cumplir los objetivos de la misión</w:t>
            </w:r>
            <w:r>
              <w:rPr>
                <w:rFonts w:cs="Times New Roman"/>
                <w:sz w:val="22"/>
              </w:rPr>
              <w:t>.</w:t>
            </w:r>
          </w:p>
        </w:tc>
      </w:tr>
      <w:tr w:rsidR="00AF435B" w14:paraId="396DC5FC" w14:textId="77777777" w:rsidTr="00042771">
        <w:trPr>
          <w:trHeight w:val="1513"/>
        </w:trPr>
        <w:tc>
          <w:tcPr>
            <w:tcW w:w="2689" w:type="dxa"/>
          </w:tcPr>
          <w:p w14:paraId="084962B2" w14:textId="7C276F57" w:rsidR="00AF435B" w:rsidRPr="00042771" w:rsidRDefault="00B43CE2" w:rsidP="00042771">
            <w:pPr>
              <w:pStyle w:val="Sinespaciado"/>
              <w:rPr>
                <w:rFonts w:ascii="Times New Roman" w:hAnsi="Times New Roman" w:cs="Times New Roman"/>
              </w:rPr>
            </w:pPr>
            <w:r w:rsidRPr="00042771">
              <w:rPr>
                <w:rFonts w:ascii="Times New Roman" w:hAnsi="Times New Roman" w:cs="Times New Roman"/>
              </w:rPr>
              <w:t>Sistema Supervisor</w:t>
            </w:r>
          </w:p>
        </w:tc>
        <w:tc>
          <w:tcPr>
            <w:tcW w:w="3403" w:type="dxa"/>
          </w:tcPr>
          <w:p w14:paraId="675892D2" w14:textId="77777777" w:rsidR="00AF435B" w:rsidRPr="00042771" w:rsidRDefault="00C14618" w:rsidP="00042771">
            <w:pPr>
              <w:pStyle w:val="Sinespaciado"/>
              <w:rPr>
                <w:rFonts w:ascii="Times New Roman" w:hAnsi="Times New Roman" w:cs="Times New Roman"/>
                <w:lang w:val="es-ES"/>
              </w:rPr>
            </w:pPr>
            <w:r w:rsidRPr="00042771">
              <w:rPr>
                <w:rFonts w:ascii="Times New Roman" w:hAnsi="Times New Roman" w:cs="Times New Roman"/>
                <w:lang w:val="es-ES"/>
              </w:rPr>
              <w:t>Ofrece un visualizador de rendimiento del sistema. Permite el control de los procesos del sistema.</w:t>
            </w:r>
          </w:p>
          <w:p w14:paraId="025BF832" w14:textId="180157EB" w:rsidR="007C7C23" w:rsidRPr="00042771" w:rsidRDefault="007C7C23" w:rsidP="00042771">
            <w:pPr>
              <w:pStyle w:val="Sinespaciado"/>
              <w:rPr>
                <w:rFonts w:ascii="Times New Roman" w:hAnsi="Times New Roman" w:cs="Times New Roman"/>
                <w:lang w:val="es-ES"/>
              </w:rPr>
            </w:pPr>
          </w:p>
        </w:tc>
        <w:tc>
          <w:tcPr>
            <w:tcW w:w="3313" w:type="dxa"/>
          </w:tcPr>
          <w:p w14:paraId="1D4D4C1D" w14:textId="22BD862A" w:rsidR="00AF435B" w:rsidRPr="006D2C32" w:rsidRDefault="006D2C32" w:rsidP="00042771">
            <w:pPr>
              <w:autoSpaceDE w:val="0"/>
              <w:autoSpaceDN w:val="0"/>
              <w:adjustRightInd w:val="0"/>
              <w:rPr>
                <w:rFonts w:cs="Times New Roman"/>
                <w:sz w:val="22"/>
              </w:rPr>
            </w:pPr>
            <w:r w:rsidRPr="006D2C32">
              <w:rPr>
                <w:rFonts w:cs="Times New Roman"/>
                <w:sz w:val="22"/>
              </w:rPr>
              <w:t>Realiza una monitorización de los procesos del sistema y recupera los posibles fallos que puedan ocurrir en cualquier de ellos.</w:t>
            </w:r>
          </w:p>
        </w:tc>
      </w:tr>
      <w:tr w:rsidR="00AF435B" w14:paraId="3B285FFF" w14:textId="77777777" w:rsidTr="00042771">
        <w:trPr>
          <w:trHeight w:val="1752"/>
        </w:trPr>
        <w:tc>
          <w:tcPr>
            <w:tcW w:w="2689" w:type="dxa"/>
          </w:tcPr>
          <w:p w14:paraId="43513009" w14:textId="0FE75026" w:rsidR="00AF435B" w:rsidRPr="00042771" w:rsidRDefault="00B43CE2" w:rsidP="00042771">
            <w:pPr>
              <w:pStyle w:val="Sinespaciado"/>
              <w:rPr>
                <w:rFonts w:ascii="Times New Roman" w:hAnsi="Times New Roman" w:cs="Times New Roman"/>
              </w:rPr>
            </w:pPr>
            <w:r w:rsidRPr="00042771">
              <w:rPr>
                <w:rFonts w:ascii="Times New Roman" w:hAnsi="Times New Roman" w:cs="Times New Roman"/>
              </w:rPr>
              <w:t>Sistema de Control</w:t>
            </w:r>
          </w:p>
        </w:tc>
        <w:tc>
          <w:tcPr>
            <w:tcW w:w="3403" w:type="dxa"/>
          </w:tcPr>
          <w:p w14:paraId="1CAC9ACB" w14:textId="3FE53038" w:rsidR="00AF435B" w:rsidRPr="00D43345" w:rsidRDefault="00B43CE2" w:rsidP="00042771">
            <w:pPr>
              <w:pStyle w:val="Sinespaciado"/>
              <w:rPr>
                <w:rFonts w:ascii="Times New Roman" w:hAnsi="Times New Roman" w:cs="Times New Roman"/>
                <w:lang w:val="es-ES"/>
              </w:rPr>
            </w:pPr>
            <w:r w:rsidRPr="00D43345">
              <w:rPr>
                <w:rFonts w:ascii="Times New Roman" w:hAnsi="Times New Roman" w:cs="Times New Roman"/>
                <w:lang w:val="es-ES"/>
              </w:rPr>
              <w:t>Ofrece una interfaz de envío de comandos</w:t>
            </w:r>
          </w:p>
        </w:tc>
        <w:tc>
          <w:tcPr>
            <w:tcW w:w="3313" w:type="dxa"/>
          </w:tcPr>
          <w:p w14:paraId="24BB2933" w14:textId="5A00E4A1" w:rsidR="00AF435B" w:rsidRPr="00042771" w:rsidRDefault="006D2C32" w:rsidP="00042771">
            <w:pPr>
              <w:autoSpaceDE w:val="0"/>
              <w:autoSpaceDN w:val="0"/>
              <w:adjustRightInd w:val="0"/>
              <w:rPr>
                <w:rFonts w:cs="Times New Roman"/>
                <w:szCs w:val="24"/>
              </w:rPr>
            </w:pPr>
            <w:r>
              <w:rPr>
                <w:rFonts w:cs="Times New Roman"/>
                <w:sz w:val="22"/>
              </w:rPr>
              <w:t>Realiza las acciones de bajo nivel que controlan el movimiento del vehículo.</w:t>
            </w:r>
          </w:p>
        </w:tc>
      </w:tr>
      <w:tr w:rsidR="007C7C23" w14:paraId="5E8D0342" w14:textId="77777777" w:rsidTr="00042771">
        <w:trPr>
          <w:trHeight w:val="1752"/>
        </w:trPr>
        <w:tc>
          <w:tcPr>
            <w:tcW w:w="2689" w:type="dxa"/>
          </w:tcPr>
          <w:p w14:paraId="4AEC354B" w14:textId="62C2E0CD" w:rsidR="007C7C23" w:rsidRPr="00042771" w:rsidRDefault="007C7C23" w:rsidP="00042771">
            <w:pPr>
              <w:pStyle w:val="Sinespaciado"/>
              <w:rPr>
                <w:rFonts w:ascii="Times New Roman" w:hAnsi="Times New Roman" w:cs="Times New Roman"/>
              </w:rPr>
            </w:pPr>
            <w:r w:rsidRPr="00042771">
              <w:rPr>
                <w:rFonts w:ascii="Times New Roman" w:hAnsi="Times New Roman" w:cs="Times New Roman"/>
              </w:rPr>
              <w:t>Sistema de Guiado</w:t>
            </w:r>
          </w:p>
        </w:tc>
        <w:tc>
          <w:tcPr>
            <w:tcW w:w="3403" w:type="dxa"/>
          </w:tcPr>
          <w:p w14:paraId="62C55CCE" w14:textId="56DC954D" w:rsidR="007C7C23" w:rsidRPr="00D43345" w:rsidRDefault="007C7C23" w:rsidP="00042771">
            <w:pPr>
              <w:pStyle w:val="Sinespaciado"/>
              <w:rPr>
                <w:rFonts w:ascii="Times New Roman" w:hAnsi="Times New Roman" w:cs="Times New Roman"/>
                <w:lang w:val="es-ES"/>
              </w:rPr>
            </w:pPr>
            <w:r w:rsidRPr="00D43345">
              <w:rPr>
                <w:rFonts w:ascii="Times New Roman" w:hAnsi="Times New Roman" w:cs="Times New Roman"/>
                <w:lang w:val="es-ES"/>
              </w:rPr>
              <w:t>Selección del modo de vuelo y operación con el vehículo.</w:t>
            </w:r>
          </w:p>
        </w:tc>
        <w:tc>
          <w:tcPr>
            <w:tcW w:w="3313" w:type="dxa"/>
          </w:tcPr>
          <w:p w14:paraId="48862D84" w14:textId="3A13C77B" w:rsidR="007C7C23" w:rsidRPr="00226839" w:rsidRDefault="006D2C32" w:rsidP="006D2C32">
            <w:pPr>
              <w:pStyle w:val="Sinespaciado"/>
              <w:rPr>
                <w:rFonts w:cs="Times New Roman"/>
                <w:szCs w:val="24"/>
                <w:lang w:val="es-ES"/>
              </w:rPr>
            </w:pPr>
            <w:r w:rsidRPr="006D2C32">
              <w:rPr>
                <w:rFonts w:ascii="Times New Roman" w:hAnsi="Times New Roman" w:cs="Times New Roman"/>
                <w:lang w:val="es-ES"/>
              </w:rPr>
              <w:t>Cambia de modo de vuelo.</w:t>
            </w:r>
          </w:p>
        </w:tc>
      </w:tr>
    </w:tbl>
    <w:p w14:paraId="6FB9AF13" w14:textId="565D91E8" w:rsidR="00D37AEB" w:rsidRPr="001944BD" w:rsidRDefault="001944BD" w:rsidP="001944BD">
      <w:pPr>
        <w:jc w:val="center"/>
        <w:rPr>
          <w:i/>
        </w:rPr>
      </w:pPr>
      <w:r w:rsidRPr="001944BD">
        <w:rPr>
          <w:i/>
        </w:rPr>
        <w:t>Tabla 4-1. Descripción de cada uno de los elementos del UAS y del HMI.</w:t>
      </w:r>
    </w:p>
    <w:p w14:paraId="42DBE1D9" w14:textId="77777777" w:rsidR="00013990" w:rsidRDefault="00013990" w:rsidP="00D37AEB"/>
    <w:p w14:paraId="7EAE512F" w14:textId="77777777" w:rsidR="00FF741C" w:rsidRDefault="00FF741C" w:rsidP="00D37AEB"/>
    <w:p w14:paraId="6664E072" w14:textId="66EE14A1" w:rsidR="00294168" w:rsidRPr="00013990" w:rsidRDefault="001476FD" w:rsidP="0040330D">
      <w:pPr>
        <w:pStyle w:val="Ttulo3"/>
      </w:pPr>
      <w:bookmarkStart w:id="34" w:name="_Toc421220144"/>
      <w:r>
        <w:lastRenderedPageBreak/>
        <w:t>Con</w:t>
      </w:r>
      <w:r w:rsidR="00294168" w:rsidRPr="00013990">
        <w:t>ciencia situacional</w:t>
      </w:r>
      <w:bookmarkEnd w:id="34"/>
    </w:p>
    <w:p w14:paraId="711803CD" w14:textId="378732E8" w:rsidR="00D940E2" w:rsidRDefault="00D940E2" w:rsidP="00D940E2"/>
    <w:p w14:paraId="58B8C68C" w14:textId="7C12CC19" w:rsidR="00D940E2" w:rsidRPr="00D940E2" w:rsidRDefault="00D940E2" w:rsidP="00D940E2">
      <w:r>
        <w:t>Dentro de las funcionalidades básicas que ofrecer la interfaz para vehículos aéreos autónomos es</w:t>
      </w:r>
      <w:r w:rsidR="001476FD">
        <w:t xml:space="preserve"> de especial importancia la con</w:t>
      </w:r>
      <w:r>
        <w:t xml:space="preserve">ciencia situacional denominada en inglés como </w:t>
      </w:r>
      <w:r w:rsidRPr="00D940E2">
        <w:rPr>
          <w:i/>
        </w:rPr>
        <w:t>situational awareness</w:t>
      </w:r>
      <w:r>
        <w:t xml:space="preserve">. Esta consciencia situacional está definida por Endsley (1988) como tres niveles incrementales de comprensión del operador del escenario </w:t>
      </w:r>
      <w:r w:rsidRPr="00D940E2">
        <w:rPr>
          <w:rFonts w:cs="Times New Roman"/>
          <w:szCs w:val="24"/>
        </w:rPr>
        <w:t>[42]</w:t>
      </w:r>
      <w:r>
        <w:t>.</w:t>
      </w:r>
    </w:p>
    <w:p w14:paraId="3A0E5910" w14:textId="46CE1F34" w:rsidR="00803927" w:rsidRDefault="00803927" w:rsidP="00803927">
      <w:pPr>
        <w:rPr>
          <w:lang w:val="en-US"/>
        </w:rPr>
      </w:pPr>
      <w:r w:rsidRPr="00803927">
        <w:rPr>
          <w:noProof/>
          <w:lang w:eastAsia="es-ES"/>
        </w:rPr>
        <w:drawing>
          <wp:inline distT="0" distB="0" distL="0" distR="0" wp14:anchorId="597212C0" wp14:editId="54BFE592">
            <wp:extent cx="5400040" cy="215170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2151700"/>
                    </a:xfrm>
                    <a:prstGeom prst="rect">
                      <a:avLst/>
                    </a:prstGeom>
                    <a:noFill/>
                    <a:ln>
                      <a:noFill/>
                    </a:ln>
                  </pic:spPr>
                </pic:pic>
              </a:graphicData>
            </a:graphic>
          </wp:inline>
        </w:drawing>
      </w:r>
    </w:p>
    <w:p w14:paraId="5EB34E0A" w14:textId="76E1638E" w:rsidR="001944BD" w:rsidRPr="00D97978" w:rsidRDefault="001944BD" w:rsidP="00D97978">
      <w:pPr>
        <w:jc w:val="center"/>
        <w:rPr>
          <w:i/>
        </w:rPr>
      </w:pPr>
      <w:r w:rsidRPr="00D97978">
        <w:rPr>
          <w:i/>
        </w:rPr>
        <w:t xml:space="preserve">Figura 4-3 Niveles </w:t>
      </w:r>
      <w:r w:rsidR="00D97978" w:rsidRPr="00D97978">
        <w:rPr>
          <w:i/>
        </w:rPr>
        <w:t xml:space="preserve">de comprensión </w:t>
      </w:r>
      <w:r w:rsidRPr="00D97978">
        <w:rPr>
          <w:i/>
        </w:rPr>
        <w:t>establecidos por Endsley</w:t>
      </w:r>
    </w:p>
    <w:p w14:paraId="090CE170" w14:textId="77777777" w:rsidR="00D940E2" w:rsidRPr="00D97978" w:rsidRDefault="00D940E2" w:rsidP="00803927"/>
    <w:p w14:paraId="0B18A103" w14:textId="61CF1BD2" w:rsidR="009561A9" w:rsidRDefault="00D940E2" w:rsidP="00803927">
      <w:r>
        <w:t>Como se puede observar en la figur</w:t>
      </w:r>
      <w:r w:rsidR="009561A9">
        <w:t>a, el parámetro determinante en</w:t>
      </w:r>
      <w:r w:rsidR="001476FD">
        <w:t xml:space="preserve"> la con</w:t>
      </w:r>
      <w:r w:rsidR="009561A9">
        <w:t>ciencia situacional del operador es la habilidad que tiene este para comprender y proyectar un estado del entorno y poder desarrollar estados futuros que le permita tomar decisiones y actuar sobre el estado actual.</w:t>
      </w:r>
    </w:p>
    <w:p w14:paraId="258E6A34" w14:textId="197EA224" w:rsidR="006F24E1" w:rsidRDefault="00FF741C" w:rsidP="00803927">
      <w:r>
        <w:t>En la definición original que da Endsley se asume que el operador humano es el único agente inteligente del sistema. Considerando un UAV con mayor nivel de au</w:t>
      </w:r>
      <w:r w:rsidR="001476FD">
        <w:t>tonomía como es el caso, la con</w:t>
      </w:r>
      <w:r>
        <w:t>ciencia situacional debe ser ampliada al conte</w:t>
      </w:r>
      <w:r w:rsidR="00756E95">
        <w:t xml:space="preserve">xto del vehículo. Un vehículo autónomo </w:t>
      </w:r>
      <w:r w:rsidR="00F04FDC">
        <w:t xml:space="preserve">al igual que el operador </w:t>
      </w:r>
      <w:r w:rsidR="00756E95">
        <w:t>deber</w:t>
      </w:r>
      <w:r w:rsidR="00F04FDC">
        <w:t>ía ser capaz de tener un mínimo de conciencia situacional que le permita desarrollar nuevos objetivos y decisiones</w:t>
      </w:r>
      <w:r w:rsidR="00CE20E4">
        <w:t xml:space="preserve"> sobre un entorno y </w:t>
      </w:r>
      <w:r w:rsidR="00F04FDC">
        <w:t>misión determinados.</w:t>
      </w:r>
      <w:r w:rsidR="00C3213A">
        <w:t xml:space="preserve"> Por ejemplo en la</w:t>
      </w:r>
      <w:r>
        <w:t xml:space="preserve"> </w:t>
      </w:r>
      <w:r w:rsidR="00D97978">
        <w:t>re planificación</w:t>
      </w:r>
      <w:r>
        <w:t xml:space="preserve"> autónoma se requiere detalles de información como por ejemplo el estado</w:t>
      </w:r>
      <w:r w:rsidR="00F04FDC">
        <w:t>,</w:t>
      </w:r>
      <w:r>
        <w:t xml:space="preserve"> la posición</w:t>
      </w:r>
      <w:r w:rsidR="001476FD">
        <w:t>,</w:t>
      </w:r>
      <w:r>
        <w:t xml:space="preserve"> o los nuevos objetivos, resultado de la </w:t>
      </w:r>
      <w:r w:rsidR="00D97978">
        <w:t>re planificación</w:t>
      </w:r>
      <w:r>
        <w:t>.</w:t>
      </w:r>
    </w:p>
    <w:p w14:paraId="0BDDC1AB" w14:textId="2A1EF3E7" w:rsidR="00D940E2" w:rsidRDefault="009561A9" w:rsidP="00803927">
      <w:r>
        <w:t>Esta habilidad del operador depende directamente de la comunicación del operador con el vehículo autónomo a través de la interfaz, ya que en este caso es el vehículo el que ofrece esta visión de su entorno y el operador supervisa la capacidad del mismo para comprender el escenario y ser capa</w:t>
      </w:r>
      <w:r w:rsidR="00F00D33">
        <w:t>z</w:t>
      </w:r>
      <w:r>
        <w:t xml:space="preserve"> de proyectar estados futuros que le permitan cumplir la misión.</w:t>
      </w:r>
      <w:r w:rsidR="00F00D33">
        <w:t xml:space="preserve"> De esta manera, en el caso de que el vehículo aéreo no tripulado, haga una </w:t>
      </w:r>
      <w:r w:rsidR="00F00D33">
        <w:lastRenderedPageBreak/>
        <w:t>comprensión errónea del mundo o no sea capaz de tomar de decisiones sobre una configuración del entorno inesperada, debería ser operador el que tuviera esa comprensión del entorno y ser capaz de transmitírsela al vehículo a través de la interfaz o mediante la reprogramación de algunos componentes</w:t>
      </w:r>
      <w:r w:rsidR="00CE20E4">
        <w:t xml:space="preserve"> </w:t>
      </w:r>
      <w:r w:rsidR="00F00D33">
        <w:t xml:space="preserve"> si fuera posible.</w:t>
      </w:r>
    </w:p>
    <w:p w14:paraId="036766D5" w14:textId="77777777" w:rsidR="006F24E1" w:rsidRDefault="006F24E1" w:rsidP="00803927"/>
    <w:p w14:paraId="4E3137BD" w14:textId="10D65F74" w:rsidR="00D940E2" w:rsidRDefault="00D940E2" w:rsidP="00803927">
      <w:pPr>
        <w:rPr>
          <w:rFonts w:cs="Times New Roman"/>
          <w:szCs w:val="24"/>
          <w:lang w:val="en-US"/>
        </w:rPr>
      </w:pPr>
      <w:r w:rsidRPr="00D940E2">
        <w:t>En particular, es de especial importancia en el diseño de la interfaz proporcionar informaci</w:t>
      </w:r>
      <w:r>
        <w:t>ón acerca de los siguientes parámetros básicos relacionados en este aspecto.</w:t>
      </w:r>
      <w:r w:rsidR="009561A9" w:rsidRPr="009561A9">
        <w:rPr>
          <w:rFonts w:cs="Times New Roman"/>
          <w:szCs w:val="24"/>
        </w:rPr>
        <w:t xml:space="preserve"> </w:t>
      </w:r>
      <w:r w:rsidR="009561A9" w:rsidRPr="00AB072E">
        <w:rPr>
          <w:rFonts w:cs="Times New Roman"/>
          <w:szCs w:val="24"/>
          <w:lang w:val="en-US"/>
        </w:rPr>
        <w:t>[43]:</w:t>
      </w:r>
    </w:p>
    <w:p w14:paraId="775EE733" w14:textId="21ECF043" w:rsidR="00A35ADC" w:rsidRPr="00A35ADC" w:rsidRDefault="00A35ADC" w:rsidP="00BA19A7">
      <w:pPr>
        <w:pStyle w:val="Prrafodelista"/>
        <w:numPr>
          <w:ilvl w:val="0"/>
          <w:numId w:val="19"/>
        </w:numPr>
        <w:rPr>
          <w:rFonts w:cs="Times New Roman"/>
          <w:szCs w:val="24"/>
        </w:rPr>
      </w:pPr>
      <w:r w:rsidRPr="00A35ADC">
        <w:rPr>
          <w:rFonts w:cs="Times New Roman"/>
          <w:szCs w:val="24"/>
        </w:rPr>
        <w:t>Posición del UAV respecto a:</w:t>
      </w:r>
    </w:p>
    <w:p w14:paraId="76726F24" w14:textId="17FA03C9" w:rsidR="00A35ADC" w:rsidRDefault="00A35ADC" w:rsidP="00BA19A7">
      <w:pPr>
        <w:pStyle w:val="Prrafodelista"/>
        <w:numPr>
          <w:ilvl w:val="0"/>
          <w:numId w:val="20"/>
        </w:numPr>
      </w:pPr>
      <w:r>
        <w:t>Terreno para evitar posibles colisiones.</w:t>
      </w:r>
    </w:p>
    <w:p w14:paraId="75483DA6" w14:textId="2C77BE44" w:rsidR="00A35ADC" w:rsidRDefault="00A35ADC" w:rsidP="00BA19A7">
      <w:pPr>
        <w:pStyle w:val="Prrafodelista"/>
        <w:numPr>
          <w:ilvl w:val="0"/>
          <w:numId w:val="20"/>
        </w:numPr>
      </w:pPr>
      <w:r>
        <w:t>Otros vehículos en el desarrollo de misiones complej</w:t>
      </w:r>
      <w:r w:rsidR="0014230F">
        <w:t>as o evitar posibles colisiones con estos.</w:t>
      </w:r>
    </w:p>
    <w:p w14:paraId="6D70072A" w14:textId="6986D331" w:rsidR="00A35ADC" w:rsidRDefault="00A35ADC" w:rsidP="00BA19A7">
      <w:pPr>
        <w:pStyle w:val="Prrafodelista"/>
        <w:numPr>
          <w:ilvl w:val="0"/>
          <w:numId w:val="20"/>
        </w:numPr>
      </w:pPr>
      <w:r>
        <w:t>Objetivos.</w:t>
      </w:r>
    </w:p>
    <w:p w14:paraId="27C27171" w14:textId="6E35DFAD" w:rsidR="00A35ADC" w:rsidRDefault="00A35ADC" w:rsidP="00BA19A7">
      <w:pPr>
        <w:pStyle w:val="Prrafodelista"/>
        <w:numPr>
          <w:ilvl w:val="0"/>
          <w:numId w:val="20"/>
        </w:numPr>
      </w:pPr>
      <w:r>
        <w:t>Proyecciones futuras de estas relaciones espaciales.</w:t>
      </w:r>
    </w:p>
    <w:p w14:paraId="08741F92" w14:textId="77777777" w:rsidR="00013990" w:rsidRDefault="00013990" w:rsidP="00013990">
      <w:pPr>
        <w:pStyle w:val="Prrafodelista"/>
        <w:ind w:left="1068"/>
      </w:pPr>
    </w:p>
    <w:p w14:paraId="391B1C3B" w14:textId="15E0E94D" w:rsidR="00A35ADC" w:rsidRDefault="00A35ADC" w:rsidP="00BA19A7">
      <w:pPr>
        <w:pStyle w:val="Prrafodelista"/>
        <w:numPr>
          <w:ilvl w:val="0"/>
          <w:numId w:val="19"/>
        </w:numPr>
      </w:pPr>
      <w:r>
        <w:t>Condiciones climáticas del entorno. Aspectos como la temperatura o viento podrían afectar al estado de la misión o la estabilidad del vehículo.</w:t>
      </w:r>
    </w:p>
    <w:p w14:paraId="69EBE06E" w14:textId="77777777" w:rsidR="00013990" w:rsidRDefault="00013990" w:rsidP="00013990">
      <w:pPr>
        <w:pStyle w:val="Prrafodelista"/>
      </w:pPr>
    </w:p>
    <w:p w14:paraId="7F3641AD" w14:textId="5EE3F913" w:rsidR="00A35ADC" w:rsidRDefault="00A35ADC" w:rsidP="00BA19A7">
      <w:pPr>
        <w:pStyle w:val="Prrafodelista"/>
        <w:numPr>
          <w:ilvl w:val="0"/>
          <w:numId w:val="21"/>
        </w:numPr>
      </w:pPr>
      <w:r>
        <w:t>Estado de los componentes físicos del UAV. Dentro de este ámbito entra</w:t>
      </w:r>
      <w:r w:rsidR="0014230F">
        <w:t xml:space="preserve"> en juego</w:t>
      </w:r>
      <w:r>
        <w:t xml:space="preserve"> el correcto funcionamiento del hardware del vehículo, una correcta configuración de los dispositivos o el nivel de batería del mismo.</w:t>
      </w:r>
    </w:p>
    <w:p w14:paraId="190DC53D" w14:textId="77777777" w:rsidR="00013990" w:rsidRDefault="00013990" w:rsidP="00013990">
      <w:pPr>
        <w:pStyle w:val="Prrafodelista"/>
      </w:pPr>
    </w:p>
    <w:p w14:paraId="74DBF609" w14:textId="695A1028" w:rsidR="00A35ADC" w:rsidRDefault="00A35ADC" w:rsidP="00BA19A7">
      <w:pPr>
        <w:pStyle w:val="Prrafodelista"/>
        <w:numPr>
          <w:ilvl w:val="0"/>
          <w:numId w:val="22"/>
        </w:numPr>
      </w:pPr>
      <w:r>
        <w:t xml:space="preserve">Estado del sistema a bordo del UAV. </w:t>
      </w:r>
      <w:r w:rsidR="0014230F">
        <w:t>Incluye una correcta inicialización de los procesos que conforman el software del vehículo, así como, asegurar el correcto funcionamiento de los mismos a lo largo de la misión.</w:t>
      </w:r>
    </w:p>
    <w:p w14:paraId="40547081" w14:textId="77777777" w:rsidR="00013990" w:rsidRDefault="00013990" w:rsidP="00013990">
      <w:pPr>
        <w:pStyle w:val="Prrafodelista"/>
      </w:pPr>
    </w:p>
    <w:p w14:paraId="67BCC675" w14:textId="3E3FC51A" w:rsidR="00013990" w:rsidRDefault="0014230F" w:rsidP="00BA19A7">
      <w:pPr>
        <w:pStyle w:val="Prrafodelista"/>
        <w:numPr>
          <w:ilvl w:val="0"/>
          <w:numId w:val="22"/>
        </w:numPr>
      </w:pPr>
      <w:r>
        <w:t>Dinámica del UAV. Un ejemplo podría ser la altitud, la velocidad, la orientación o el desplazamiento.</w:t>
      </w:r>
    </w:p>
    <w:p w14:paraId="7183C8D7" w14:textId="77777777" w:rsidR="00013990" w:rsidRDefault="00013990" w:rsidP="00013990">
      <w:pPr>
        <w:pStyle w:val="Prrafodelista"/>
      </w:pPr>
    </w:p>
    <w:p w14:paraId="12C1C2DD" w14:textId="19591DB9" w:rsidR="0014230F" w:rsidRDefault="0014230F" w:rsidP="00BA19A7">
      <w:pPr>
        <w:pStyle w:val="Prrafodelista"/>
        <w:numPr>
          <w:ilvl w:val="0"/>
          <w:numId w:val="22"/>
        </w:numPr>
      </w:pPr>
      <w:r w:rsidRPr="0014230F">
        <w:t>Progreso de la misión. Se trata</w:t>
      </w:r>
      <w:r w:rsidR="006F24E1">
        <w:t xml:space="preserve"> de informar acerca</w:t>
      </w:r>
      <w:r w:rsidRPr="0014230F">
        <w:t xml:space="preserve"> del cumplimiento de los objetivos </w:t>
      </w:r>
      <w:r>
        <w:t>de la misión</w:t>
      </w:r>
      <w:r w:rsidR="006F24E1">
        <w:t>.</w:t>
      </w:r>
    </w:p>
    <w:p w14:paraId="156CDCBA" w14:textId="77777777" w:rsidR="00013990" w:rsidRDefault="00013990" w:rsidP="00013990">
      <w:pPr>
        <w:pStyle w:val="Prrafodelista"/>
      </w:pPr>
    </w:p>
    <w:p w14:paraId="5C2F3034" w14:textId="54AD95FF" w:rsidR="006F24E1" w:rsidRPr="0014230F" w:rsidRDefault="006F24E1" w:rsidP="00BA19A7">
      <w:pPr>
        <w:pStyle w:val="Prrafodelista"/>
        <w:numPr>
          <w:ilvl w:val="0"/>
          <w:numId w:val="22"/>
        </w:numPr>
      </w:pPr>
      <w:r>
        <w:t>Grado de confianza. El grado de confianza del operador depender</w:t>
      </w:r>
      <w:r w:rsidR="00D14E73">
        <w:t xml:space="preserve">á directamente del progreso </w:t>
      </w:r>
      <w:r>
        <w:t>de</w:t>
      </w:r>
      <w:r w:rsidR="00D14E73">
        <w:t xml:space="preserve"> la</w:t>
      </w:r>
      <w:r>
        <w:t xml:space="preserve"> misión y del nivel de autonom</w:t>
      </w:r>
      <w:r w:rsidR="00D14E73">
        <w:t>ía, en concreto, el estado del sistema autónomo.</w:t>
      </w:r>
    </w:p>
    <w:p w14:paraId="616D7FFE" w14:textId="77777777" w:rsidR="002D78B2" w:rsidRDefault="002D78B2" w:rsidP="00803927">
      <w:pPr>
        <w:autoSpaceDE w:val="0"/>
        <w:autoSpaceDN w:val="0"/>
        <w:adjustRightInd w:val="0"/>
        <w:spacing w:after="0" w:line="240" w:lineRule="auto"/>
        <w:jc w:val="left"/>
        <w:rPr>
          <w:rFonts w:ascii="Symbol" w:hAnsi="Symbol" w:cs="Symbol"/>
          <w:szCs w:val="24"/>
        </w:rPr>
      </w:pPr>
    </w:p>
    <w:p w14:paraId="39C81229" w14:textId="77777777" w:rsidR="00D97978" w:rsidRDefault="00D97978" w:rsidP="00803927">
      <w:pPr>
        <w:autoSpaceDE w:val="0"/>
        <w:autoSpaceDN w:val="0"/>
        <w:adjustRightInd w:val="0"/>
        <w:spacing w:after="0" w:line="240" w:lineRule="auto"/>
        <w:jc w:val="left"/>
        <w:rPr>
          <w:rFonts w:ascii="Symbol" w:hAnsi="Symbol" w:cs="Symbol"/>
          <w:szCs w:val="24"/>
        </w:rPr>
      </w:pPr>
    </w:p>
    <w:p w14:paraId="4B6D76E6" w14:textId="77777777" w:rsidR="00D97978" w:rsidRDefault="00D97978" w:rsidP="00803927">
      <w:pPr>
        <w:autoSpaceDE w:val="0"/>
        <w:autoSpaceDN w:val="0"/>
        <w:adjustRightInd w:val="0"/>
        <w:spacing w:after="0" w:line="240" w:lineRule="auto"/>
        <w:jc w:val="left"/>
        <w:rPr>
          <w:rFonts w:ascii="Symbol" w:hAnsi="Symbol" w:cs="Symbol"/>
          <w:szCs w:val="24"/>
        </w:rPr>
      </w:pPr>
    </w:p>
    <w:p w14:paraId="40D42B3C" w14:textId="77777777" w:rsidR="002D78B2" w:rsidRDefault="002D78B2" w:rsidP="00803927">
      <w:pPr>
        <w:autoSpaceDE w:val="0"/>
        <w:autoSpaceDN w:val="0"/>
        <w:adjustRightInd w:val="0"/>
        <w:spacing w:after="0" w:line="240" w:lineRule="auto"/>
        <w:jc w:val="left"/>
        <w:rPr>
          <w:rFonts w:ascii="Symbol" w:hAnsi="Symbol" w:cs="Symbol"/>
          <w:szCs w:val="24"/>
        </w:rPr>
      </w:pPr>
    </w:p>
    <w:p w14:paraId="4E3689B0" w14:textId="4D107223" w:rsidR="002D78B2" w:rsidRPr="002D78B2" w:rsidRDefault="002D78B2" w:rsidP="0040330D">
      <w:pPr>
        <w:pStyle w:val="Ttulo3"/>
      </w:pPr>
      <w:bookmarkStart w:id="35" w:name="_Toc421220145"/>
      <w:r w:rsidRPr="002D78B2">
        <w:t>Supervisión</w:t>
      </w:r>
      <w:r w:rsidR="00D41DDD">
        <w:t xml:space="preserve"> humana</w:t>
      </w:r>
      <w:bookmarkEnd w:id="35"/>
    </w:p>
    <w:p w14:paraId="268B6F38" w14:textId="77777777" w:rsidR="002D78B2" w:rsidRDefault="002D78B2" w:rsidP="00803927">
      <w:pPr>
        <w:autoSpaceDE w:val="0"/>
        <w:autoSpaceDN w:val="0"/>
        <w:adjustRightInd w:val="0"/>
        <w:spacing w:after="0" w:line="240" w:lineRule="auto"/>
        <w:jc w:val="left"/>
        <w:rPr>
          <w:rFonts w:ascii="Symbol" w:hAnsi="Symbol" w:cs="Symbol"/>
          <w:szCs w:val="24"/>
        </w:rPr>
      </w:pPr>
    </w:p>
    <w:p w14:paraId="5258232D" w14:textId="791EACCF" w:rsidR="00306D42" w:rsidRDefault="00C3213A" w:rsidP="009368C3">
      <w:r>
        <w:t>Como se ha visto en capítulos anteriores, el tipo de interacción entre el usuario y el vehículo puede cambiar a lo largo del vuelo, dando lugar a distintos roles en un mismo usuario. En particular, empezando por los roles en un sistema autom</w:t>
      </w:r>
      <w:r w:rsidR="00306D42">
        <w:t>ático podemos observar un rol mixto del usuario y el operador a lo largo del vuelo, no siendo posible un desacoplamiento casi total de la acción humana como podría ocurrir en los sistemas autónomos. En este sentido, al incrementar el nivel de autonomía del vehículo se incrementa la supervisión humana, siendo indispensable ofrecer una visión de conjunto a través de la interfaz de cada uno de los componentes que incrementan la autonomía del vehículo.</w:t>
      </w:r>
    </w:p>
    <w:p w14:paraId="50B1E506" w14:textId="77777777" w:rsidR="00306D42" w:rsidRDefault="00306D42" w:rsidP="009368C3"/>
    <w:p w14:paraId="765A2A06" w14:textId="704D9EB8" w:rsidR="00306D42" w:rsidRPr="00C3213A" w:rsidRDefault="00D97978" w:rsidP="009368C3">
      <w:r>
        <w:t>En la figura 4-4</w:t>
      </w:r>
      <w:r w:rsidR="00306D42">
        <w:t xml:space="preserve"> se puede observar el tipo de interacción del usuario con el vehículo para un control manual, dónde </w:t>
      </w:r>
      <w:r w:rsidR="007A610B">
        <w:t>se puede observar la dependencia existente de los roles de supervisión y operación para cada una de las tareas.</w:t>
      </w:r>
    </w:p>
    <w:p w14:paraId="12949C35" w14:textId="77777777" w:rsidR="00AF09E1" w:rsidRDefault="00AF09E1" w:rsidP="00803927">
      <w:pPr>
        <w:autoSpaceDE w:val="0"/>
        <w:autoSpaceDN w:val="0"/>
        <w:adjustRightInd w:val="0"/>
        <w:spacing w:after="0" w:line="240" w:lineRule="auto"/>
        <w:jc w:val="left"/>
        <w:rPr>
          <w:rFonts w:ascii="Symbol" w:hAnsi="Symbol" w:cs="Symbol"/>
          <w:szCs w:val="24"/>
        </w:rPr>
      </w:pPr>
    </w:p>
    <w:p w14:paraId="5E095B21" w14:textId="77777777" w:rsidR="00D41DDD" w:rsidRPr="00306D42" w:rsidRDefault="00D41DDD" w:rsidP="00803927">
      <w:pPr>
        <w:rPr>
          <w:rFonts w:cs="Times New Roman"/>
          <w:szCs w:val="24"/>
        </w:rPr>
      </w:pPr>
    </w:p>
    <w:p w14:paraId="316BE0B6" w14:textId="70FEEB6C" w:rsidR="002D78B2" w:rsidRPr="00D41DDD" w:rsidRDefault="00D41DDD" w:rsidP="00803927">
      <w:pPr>
        <w:rPr>
          <w:rFonts w:cs="Times New Roman"/>
          <w:szCs w:val="24"/>
          <w:lang w:val="en-US"/>
        </w:rPr>
      </w:pPr>
      <w:r w:rsidRPr="00D41DDD">
        <w:rPr>
          <w:rFonts w:cs="Times New Roman"/>
          <w:noProof/>
          <w:szCs w:val="24"/>
          <w:lang w:eastAsia="es-ES"/>
        </w:rPr>
        <w:drawing>
          <wp:inline distT="0" distB="0" distL="0" distR="0" wp14:anchorId="1A0BF62B" wp14:editId="27D73B53">
            <wp:extent cx="5400040" cy="93598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935980"/>
                    </a:xfrm>
                    <a:prstGeom prst="rect">
                      <a:avLst/>
                    </a:prstGeom>
                    <a:noFill/>
                    <a:ln>
                      <a:noFill/>
                    </a:ln>
                  </pic:spPr>
                </pic:pic>
              </a:graphicData>
            </a:graphic>
          </wp:inline>
        </w:drawing>
      </w:r>
    </w:p>
    <w:p w14:paraId="1298753F" w14:textId="46908BFF" w:rsidR="002D78B2" w:rsidRPr="00D97978" w:rsidRDefault="00D97978" w:rsidP="00D97978">
      <w:pPr>
        <w:jc w:val="center"/>
        <w:rPr>
          <w:rFonts w:cs="Times New Roman"/>
          <w:i/>
          <w:szCs w:val="24"/>
        </w:rPr>
      </w:pPr>
      <w:r w:rsidRPr="00D97978">
        <w:rPr>
          <w:rFonts w:cs="Times New Roman"/>
          <w:i/>
          <w:szCs w:val="24"/>
        </w:rPr>
        <w:t>Figura 4-4. Rol del usuario y agentes principales en la interacción hombre-máquina.</w:t>
      </w:r>
    </w:p>
    <w:p w14:paraId="7DD69E2A" w14:textId="77777777" w:rsidR="002D78B2" w:rsidRPr="00D97978" w:rsidRDefault="002D78B2" w:rsidP="00803927">
      <w:pPr>
        <w:rPr>
          <w:rFonts w:cs="Times New Roman"/>
          <w:szCs w:val="24"/>
        </w:rPr>
      </w:pPr>
    </w:p>
    <w:p w14:paraId="601476CF" w14:textId="755E65B9" w:rsidR="00CE3C9B" w:rsidRPr="00960DEE" w:rsidRDefault="00960DEE" w:rsidP="009368C3">
      <w:r w:rsidRPr="00960DEE">
        <w:t xml:space="preserve">Tomando como referencia la </w:t>
      </w:r>
      <w:r w:rsidR="00CE3C9B" w:rsidRPr="00960DEE">
        <w:t>arqu</w:t>
      </w:r>
      <w:r w:rsidR="00CE3C9B">
        <w:t>itectura</w:t>
      </w:r>
      <w:r>
        <w:t xml:space="preserve"> anteriormente descrita, en un bucle interno relativo al control del movimiento del vehículo, el supervisor del sistema debe visualizar correctamente la dinámica del vehículo, comprendiendo los modos básicos de control que ofrece el sistema autopiloto del vehículo. En el segundo bucle tomando como función principal la navegación del vehículo, el usuario debe ser capaz de comprender la posición, la planificación y su ejecución a lo largo del vuelo, involucrando en el proceso prácticamente cualquier otro componente de la arquitectura y resultando clave para detectar fallos </w:t>
      </w:r>
      <w:r w:rsidR="00CE3C9B">
        <w:t xml:space="preserve">en componentes más internos en la </w:t>
      </w:r>
      <w:r w:rsidR="00805906">
        <w:t>arquitectura</w:t>
      </w:r>
      <w:r w:rsidR="00CE3C9B">
        <w:t xml:space="preserve">. Finalmente hay que considerar el bucle externo para la planificación del vehículo, teniendo un rol de supervisión de la misión y los objetivos que el vehículo se plantea en esta. Paralelamente </w:t>
      </w:r>
      <w:r w:rsidR="00CE3C9B">
        <w:lastRenderedPageBreak/>
        <w:t>a estos tres bucles principales, existe un bucle</w:t>
      </w:r>
      <w:r w:rsidR="00A551C3">
        <w:t xml:space="preserve"> supervisor del sistema</w:t>
      </w:r>
      <w:r w:rsidR="00CE3C9B">
        <w:t xml:space="preserve"> que monitoriza el correcto funcionamiento del sistema y gestiona los fallos que pudieran darse en él. </w:t>
      </w:r>
    </w:p>
    <w:p w14:paraId="7381BDA0" w14:textId="77777777" w:rsidR="0092328C" w:rsidRDefault="0092328C" w:rsidP="00164804">
      <w:pPr>
        <w:autoSpaceDE w:val="0"/>
        <w:autoSpaceDN w:val="0"/>
        <w:adjustRightInd w:val="0"/>
        <w:spacing w:after="0" w:line="240" w:lineRule="auto"/>
        <w:jc w:val="left"/>
        <w:rPr>
          <w:rFonts w:cs="Times New Roman"/>
          <w:szCs w:val="24"/>
        </w:rPr>
      </w:pPr>
    </w:p>
    <w:p w14:paraId="744EC586" w14:textId="77777777" w:rsidR="00CE3C9B" w:rsidRDefault="00CE3C9B" w:rsidP="00164804">
      <w:pPr>
        <w:autoSpaceDE w:val="0"/>
        <w:autoSpaceDN w:val="0"/>
        <w:adjustRightInd w:val="0"/>
        <w:spacing w:after="0" w:line="240" w:lineRule="auto"/>
        <w:jc w:val="left"/>
        <w:rPr>
          <w:rFonts w:cs="Times New Roman"/>
          <w:szCs w:val="24"/>
        </w:rPr>
      </w:pPr>
    </w:p>
    <w:p w14:paraId="0CFC8BCF" w14:textId="43D50B47" w:rsidR="00CE3C9B" w:rsidRPr="00960DEE" w:rsidRDefault="00CE3C9B" w:rsidP="009368C3">
      <w:r>
        <w:t>En este sentido</w:t>
      </w:r>
      <w:r w:rsidR="00695EA0">
        <w:t>,</w:t>
      </w:r>
      <w:r>
        <w:t xml:space="preserve"> la reducción de la implicación humana en tareas de más bajo nivel, per</w:t>
      </w:r>
      <w:r w:rsidR="00805906">
        <w:t xml:space="preserve">mite involucrar al usuario en tareas con mayor demanda de atención como podría ser </w:t>
      </w:r>
      <w:r w:rsidR="00B21CC0">
        <w:t>la supervisión de</w:t>
      </w:r>
      <w:r w:rsidR="00805906">
        <w:t xml:space="preserve"> los procesos</w:t>
      </w:r>
      <w:r w:rsidR="00B21CC0">
        <w:t>, el análisis de la situación o</w:t>
      </w:r>
      <w:r w:rsidR="00805906">
        <w:t xml:space="preserve"> la toma decisiones.</w:t>
      </w:r>
    </w:p>
    <w:p w14:paraId="50197CCE" w14:textId="77777777" w:rsidR="00805906" w:rsidRPr="00D902C8" w:rsidRDefault="00805906" w:rsidP="00164804">
      <w:pPr>
        <w:autoSpaceDE w:val="0"/>
        <w:autoSpaceDN w:val="0"/>
        <w:adjustRightInd w:val="0"/>
        <w:spacing w:after="0" w:line="240" w:lineRule="auto"/>
        <w:jc w:val="left"/>
        <w:rPr>
          <w:rFonts w:cs="Times New Roman"/>
          <w:szCs w:val="24"/>
        </w:rPr>
      </w:pPr>
    </w:p>
    <w:p w14:paraId="768D2789" w14:textId="0AF77A51" w:rsidR="00BC4FCF" w:rsidRPr="00013990" w:rsidRDefault="00BC4FCF" w:rsidP="0040330D">
      <w:pPr>
        <w:pStyle w:val="Ttulo2"/>
      </w:pPr>
      <w:bookmarkStart w:id="36" w:name="_Toc421220146"/>
      <w:r w:rsidRPr="00013990">
        <w:t>Requisitos funcionales</w:t>
      </w:r>
      <w:bookmarkEnd w:id="36"/>
    </w:p>
    <w:p w14:paraId="20329ED2" w14:textId="77777777" w:rsidR="00BC4FCF" w:rsidRPr="00C14618" w:rsidRDefault="00BC4FCF" w:rsidP="00BC4FCF"/>
    <w:p w14:paraId="51038F11" w14:textId="77777777" w:rsidR="00BC4FCF" w:rsidRDefault="00BC4FCF" w:rsidP="00BC4FCF">
      <w:pPr>
        <w:rPr>
          <w:szCs w:val="24"/>
        </w:rPr>
      </w:pPr>
      <w:r w:rsidRPr="005808E1">
        <w:rPr>
          <w:szCs w:val="24"/>
        </w:rPr>
        <w:t>En esta sección se describen los requisitos funcionales y no funcionales de la herramienta atendiendo a los diferentes niveles</w:t>
      </w:r>
      <w:r>
        <w:rPr>
          <w:szCs w:val="24"/>
        </w:rPr>
        <w:t xml:space="preserve"> de interacción y correspondencia de funcionalidades descritos en </w:t>
      </w:r>
      <w:r w:rsidRPr="005808E1">
        <w:rPr>
          <w:szCs w:val="24"/>
        </w:rPr>
        <w:t>apartado</w:t>
      </w:r>
      <w:r>
        <w:rPr>
          <w:szCs w:val="24"/>
        </w:rPr>
        <w:t>s</w:t>
      </w:r>
      <w:r w:rsidRPr="005808E1">
        <w:rPr>
          <w:szCs w:val="24"/>
        </w:rPr>
        <w:t xml:space="preserve"> anterior</w:t>
      </w:r>
      <w:r>
        <w:rPr>
          <w:szCs w:val="24"/>
        </w:rPr>
        <w:t>es</w:t>
      </w:r>
      <w:r w:rsidRPr="005808E1">
        <w:rPr>
          <w:szCs w:val="24"/>
        </w:rPr>
        <w:t xml:space="preserve">. </w:t>
      </w:r>
    </w:p>
    <w:p w14:paraId="10946289" w14:textId="77777777" w:rsidR="00BC4FCF" w:rsidRPr="005808E1" w:rsidRDefault="00BC4FCF" w:rsidP="00BC4FCF">
      <w:pPr>
        <w:rPr>
          <w:szCs w:val="24"/>
        </w:rPr>
      </w:pPr>
    </w:p>
    <w:p w14:paraId="2794CFB4" w14:textId="77777777" w:rsidR="00BC4FCF" w:rsidRPr="005808E1" w:rsidRDefault="00BC4FCF" w:rsidP="00BC4FCF">
      <w:pPr>
        <w:rPr>
          <w:szCs w:val="24"/>
        </w:rPr>
      </w:pPr>
      <w:r w:rsidRPr="005808E1">
        <w:rPr>
          <w:szCs w:val="24"/>
        </w:rPr>
        <w:t>La lista de requisitos funcionales que debe cumplir la interfaz, son:</w:t>
      </w:r>
    </w:p>
    <w:p w14:paraId="12F0ED22" w14:textId="77777777" w:rsidR="00BC4FCF" w:rsidRPr="005808E1" w:rsidRDefault="00BC4FCF" w:rsidP="00BC4FCF">
      <w:pPr>
        <w:rPr>
          <w:szCs w:val="24"/>
        </w:rPr>
      </w:pPr>
    </w:p>
    <w:p w14:paraId="258C6ED4" w14:textId="1C2365BC" w:rsidR="00BC4FCF" w:rsidRPr="005808E1" w:rsidRDefault="00BC4FCF" w:rsidP="00BC4FCF">
      <w:pPr>
        <w:rPr>
          <w:szCs w:val="24"/>
        </w:rPr>
      </w:pPr>
      <w:r w:rsidRPr="005808E1">
        <w:rPr>
          <w:szCs w:val="24"/>
        </w:rPr>
        <w:t>Requis</w:t>
      </w:r>
      <w:r w:rsidR="006F24E1">
        <w:rPr>
          <w:szCs w:val="24"/>
        </w:rPr>
        <w:t>itos funcionales de alto nivel:</w:t>
      </w:r>
    </w:p>
    <w:p w14:paraId="17847ED4" w14:textId="77777777" w:rsidR="00BC4FCF" w:rsidRPr="005808E1" w:rsidRDefault="00BC4FCF" w:rsidP="00BA19A7">
      <w:pPr>
        <w:pStyle w:val="Prrafodelista"/>
        <w:numPr>
          <w:ilvl w:val="0"/>
          <w:numId w:val="16"/>
        </w:numPr>
        <w:spacing w:after="160" w:line="256" w:lineRule="auto"/>
        <w:jc w:val="left"/>
        <w:rPr>
          <w:szCs w:val="24"/>
        </w:rPr>
      </w:pPr>
      <w:r w:rsidRPr="005808E1">
        <w:rPr>
          <w:szCs w:val="24"/>
        </w:rPr>
        <w:t>Ofrecer asistencia de la situación actual del sistema a bordo.</w:t>
      </w:r>
    </w:p>
    <w:p w14:paraId="51024D40" w14:textId="77777777" w:rsidR="00BC4FCF" w:rsidRPr="005808E1" w:rsidRDefault="00BC4FCF" w:rsidP="00BA19A7">
      <w:pPr>
        <w:pStyle w:val="Prrafodelista"/>
        <w:numPr>
          <w:ilvl w:val="0"/>
          <w:numId w:val="16"/>
        </w:numPr>
        <w:spacing w:after="160" w:line="256" w:lineRule="auto"/>
        <w:jc w:val="left"/>
        <w:rPr>
          <w:szCs w:val="24"/>
        </w:rPr>
      </w:pPr>
      <w:r w:rsidRPr="005808E1">
        <w:rPr>
          <w:szCs w:val="24"/>
        </w:rPr>
        <w:t>Operar sobre el vehículo aéreo mediante el envío de comandos.</w:t>
      </w:r>
    </w:p>
    <w:p w14:paraId="605A7FF7" w14:textId="77777777" w:rsidR="00BC4FCF" w:rsidRPr="005808E1" w:rsidRDefault="00BC4FCF" w:rsidP="00BA19A7">
      <w:pPr>
        <w:pStyle w:val="Prrafodelista"/>
        <w:numPr>
          <w:ilvl w:val="0"/>
          <w:numId w:val="16"/>
        </w:numPr>
        <w:spacing w:after="160" w:line="256" w:lineRule="auto"/>
        <w:jc w:val="left"/>
        <w:rPr>
          <w:szCs w:val="24"/>
        </w:rPr>
      </w:pPr>
      <w:r w:rsidRPr="005808E1">
        <w:rPr>
          <w:szCs w:val="24"/>
        </w:rPr>
        <w:t>Ofrecer asistencia de los objetivos de un equipo o de vehículos individuales.</w:t>
      </w:r>
    </w:p>
    <w:p w14:paraId="0AEC2045" w14:textId="77777777" w:rsidR="00BC4FCF" w:rsidRPr="005808E1" w:rsidRDefault="00BC4FCF" w:rsidP="00BA19A7">
      <w:pPr>
        <w:pStyle w:val="Prrafodelista"/>
        <w:numPr>
          <w:ilvl w:val="0"/>
          <w:numId w:val="16"/>
        </w:numPr>
        <w:spacing w:after="160" w:line="256" w:lineRule="auto"/>
        <w:jc w:val="left"/>
        <w:rPr>
          <w:szCs w:val="24"/>
        </w:rPr>
      </w:pPr>
      <w:r w:rsidRPr="005808E1">
        <w:rPr>
          <w:szCs w:val="24"/>
        </w:rPr>
        <w:t>Ofrecer asistencia sobre el estado del equipo o de vehículos individuales.</w:t>
      </w:r>
    </w:p>
    <w:p w14:paraId="1F9E9C02" w14:textId="77777777" w:rsidR="00BC4FCF" w:rsidRDefault="00BC4FCF" w:rsidP="00BA19A7">
      <w:pPr>
        <w:pStyle w:val="Prrafodelista"/>
        <w:numPr>
          <w:ilvl w:val="0"/>
          <w:numId w:val="16"/>
        </w:numPr>
        <w:spacing w:after="160" w:line="256" w:lineRule="auto"/>
        <w:jc w:val="left"/>
        <w:rPr>
          <w:szCs w:val="24"/>
        </w:rPr>
      </w:pPr>
      <w:r w:rsidRPr="005808E1">
        <w:rPr>
          <w:szCs w:val="24"/>
        </w:rPr>
        <w:t>Controlar los niveles de autonomía de un equipo o individuales.</w:t>
      </w:r>
    </w:p>
    <w:p w14:paraId="22D3C142" w14:textId="77777777" w:rsidR="00BC4FCF" w:rsidRPr="00773F6A" w:rsidRDefault="00BC4FCF" w:rsidP="00BA19A7">
      <w:pPr>
        <w:pStyle w:val="Prrafodelista"/>
        <w:numPr>
          <w:ilvl w:val="0"/>
          <w:numId w:val="16"/>
        </w:numPr>
        <w:spacing w:after="160" w:line="256" w:lineRule="auto"/>
        <w:jc w:val="left"/>
        <w:rPr>
          <w:szCs w:val="24"/>
        </w:rPr>
      </w:pPr>
      <w:r w:rsidRPr="005808E1">
        <w:rPr>
          <w:szCs w:val="24"/>
        </w:rPr>
        <w:t>Ofrecer una interfaz que responda a los diferentes niveles de autonomía del UAV.</w:t>
      </w:r>
    </w:p>
    <w:p w14:paraId="30A9D439" w14:textId="77777777" w:rsidR="00BC4FCF" w:rsidRPr="005808E1" w:rsidRDefault="00BC4FCF" w:rsidP="00BA19A7">
      <w:pPr>
        <w:pStyle w:val="Prrafodelista"/>
        <w:numPr>
          <w:ilvl w:val="0"/>
          <w:numId w:val="16"/>
        </w:numPr>
        <w:spacing w:after="160" w:line="256" w:lineRule="auto"/>
        <w:jc w:val="left"/>
        <w:rPr>
          <w:szCs w:val="24"/>
        </w:rPr>
      </w:pPr>
      <w:r w:rsidRPr="005808E1">
        <w:rPr>
          <w:szCs w:val="24"/>
        </w:rPr>
        <w:t>Ofrecer la posibilidad de monitorizar los procesos sistema.</w:t>
      </w:r>
    </w:p>
    <w:p w14:paraId="7E3F60FA" w14:textId="77777777" w:rsidR="00BC4FCF" w:rsidRPr="005808E1" w:rsidRDefault="00BC4FCF" w:rsidP="00BA19A7">
      <w:pPr>
        <w:pStyle w:val="Prrafodelista"/>
        <w:numPr>
          <w:ilvl w:val="0"/>
          <w:numId w:val="16"/>
        </w:numPr>
        <w:spacing w:after="160" w:line="256" w:lineRule="auto"/>
        <w:jc w:val="left"/>
        <w:rPr>
          <w:szCs w:val="24"/>
        </w:rPr>
      </w:pPr>
      <w:r w:rsidRPr="005808E1">
        <w:rPr>
          <w:szCs w:val="24"/>
        </w:rPr>
        <w:t>Visualizar la información del vuelo.</w:t>
      </w:r>
    </w:p>
    <w:p w14:paraId="60784197" w14:textId="77777777" w:rsidR="00BC4FCF" w:rsidRPr="005808E1" w:rsidRDefault="00BC4FCF" w:rsidP="00BA19A7">
      <w:pPr>
        <w:pStyle w:val="Prrafodelista"/>
        <w:numPr>
          <w:ilvl w:val="0"/>
          <w:numId w:val="16"/>
        </w:numPr>
        <w:spacing w:after="160" w:line="256" w:lineRule="auto"/>
        <w:jc w:val="left"/>
        <w:rPr>
          <w:szCs w:val="24"/>
        </w:rPr>
      </w:pPr>
      <w:r w:rsidRPr="005808E1">
        <w:rPr>
          <w:szCs w:val="24"/>
        </w:rPr>
        <w:t>Responder a situaciones de emergencia.</w:t>
      </w:r>
    </w:p>
    <w:p w14:paraId="007937EB" w14:textId="77777777" w:rsidR="00BC4FCF" w:rsidRPr="005808E1" w:rsidRDefault="00BC4FCF" w:rsidP="00BC4FCF">
      <w:pPr>
        <w:ind w:left="360"/>
        <w:rPr>
          <w:rFonts w:eastAsia="Calibri"/>
          <w:szCs w:val="24"/>
        </w:rPr>
      </w:pPr>
    </w:p>
    <w:p w14:paraId="7D7A6E9D" w14:textId="1F70027B" w:rsidR="00BC4FCF" w:rsidRPr="005808E1" w:rsidRDefault="00BC4FCF" w:rsidP="00BC4FCF">
      <w:pPr>
        <w:rPr>
          <w:szCs w:val="24"/>
        </w:rPr>
      </w:pPr>
      <w:r w:rsidRPr="005808E1">
        <w:rPr>
          <w:szCs w:val="24"/>
        </w:rPr>
        <w:t>Requis</w:t>
      </w:r>
      <w:r w:rsidR="006F24E1">
        <w:rPr>
          <w:szCs w:val="24"/>
        </w:rPr>
        <w:t>itos funcionales de bajo nivel:</w:t>
      </w:r>
    </w:p>
    <w:p w14:paraId="5CF284BB" w14:textId="77777777" w:rsidR="00BC4FCF" w:rsidRDefault="00BC4FCF" w:rsidP="003E3A1A">
      <w:pPr>
        <w:pStyle w:val="Prrafodelista"/>
        <w:numPr>
          <w:ilvl w:val="0"/>
          <w:numId w:val="28"/>
        </w:numPr>
      </w:pPr>
      <w:r w:rsidRPr="005808E1">
        <w:t>Visualización del modelo 3D del vehículo aéreo, mostrando la dinámica del mismo.</w:t>
      </w:r>
    </w:p>
    <w:p w14:paraId="5EDAD1F9" w14:textId="77777777" w:rsidR="00BC4FCF" w:rsidRPr="005808E1" w:rsidRDefault="00BC4FCF" w:rsidP="003E3A1A">
      <w:pPr>
        <w:pStyle w:val="Prrafodelista"/>
        <w:numPr>
          <w:ilvl w:val="0"/>
          <w:numId w:val="28"/>
        </w:numPr>
      </w:pPr>
      <w:r>
        <w:t>Visualización de un panel con el estado general del sistema.</w:t>
      </w:r>
    </w:p>
    <w:p w14:paraId="0BB627B5" w14:textId="77777777" w:rsidR="00BC4FCF" w:rsidRPr="005808E1" w:rsidRDefault="00BC4FCF" w:rsidP="003E3A1A">
      <w:pPr>
        <w:pStyle w:val="Prrafodelista"/>
        <w:numPr>
          <w:ilvl w:val="0"/>
          <w:numId w:val="28"/>
        </w:numPr>
      </w:pPr>
      <w:r w:rsidRPr="005808E1">
        <w:t xml:space="preserve">Visualización </w:t>
      </w:r>
      <w:r>
        <w:t xml:space="preserve">gráfica </w:t>
      </w:r>
      <w:r w:rsidRPr="005808E1">
        <w:t>de los parámetros recibidos en vuelo.</w:t>
      </w:r>
    </w:p>
    <w:p w14:paraId="661E13F5" w14:textId="77777777" w:rsidR="00BC4FCF" w:rsidRPr="005808E1" w:rsidRDefault="00BC4FCF" w:rsidP="003E3A1A">
      <w:pPr>
        <w:pStyle w:val="Prrafodelista"/>
        <w:numPr>
          <w:ilvl w:val="0"/>
          <w:numId w:val="28"/>
        </w:numPr>
      </w:pPr>
      <w:r>
        <w:lastRenderedPageBreak/>
        <w:t>Recreación 3D del</w:t>
      </w:r>
      <w:r w:rsidRPr="005808E1">
        <w:t xml:space="preserve"> entorno percibido por el UAV resultado de la salida de los algoritmos de percepción.</w:t>
      </w:r>
    </w:p>
    <w:p w14:paraId="2AF0899A" w14:textId="77777777" w:rsidR="00BC4FCF" w:rsidRPr="005808E1" w:rsidRDefault="00BC4FCF" w:rsidP="003E3A1A">
      <w:pPr>
        <w:pStyle w:val="Prrafodelista"/>
        <w:numPr>
          <w:ilvl w:val="0"/>
          <w:numId w:val="28"/>
        </w:numPr>
      </w:pPr>
      <w:r w:rsidRPr="005808E1">
        <w:t>Visualiza</w:t>
      </w:r>
      <w:r>
        <w:t>ción del estado de los procesos del sistema.</w:t>
      </w:r>
    </w:p>
    <w:p w14:paraId="68DBAC7D" w14:textId="77777777" w:rsidR="00BC4FCF" w:rsidRDefault="00BC4FCF" w:rsidP="003E3A1A">
      <w:pPr>
        <w:pStyle w:val="Prrafodelista"/>
        <w:numPr>
          <w:ilvl w:val="0"/>
          <w:numId w:val="28"/>
        </w:numPr>
      </w:pPr>
      <w:r w:rsidRPr="005808E1">
        <w:t>Control de ejecución sobre los procesos del sistema.</w:t>
      </w:r>
    </w:p>
    <w:p w14:paraId="4E75258E" w14:textId="77777777" w:rsidR="00BC4FCF" w:rsidRDefault="00BC4FCF" w:rsidP="003E3A1A">
      <w:pPr>
        <w:pStyle w:val="Prrafodelista"/>
        <w:numPr>
          <w:ilvl w:val="0"/>
          <w:numId w:val="28"/>
        </w:numPr>
      </w:pPr>
      <w:r>
        <w:t>Visualización de las imágenes recibidas por las cámaras a bordo del vehículo.</w:t>
      </w:r>
    </w:p>
    <w:p w14:paraId="7F2E92DF" w14:textId="77777777" w:rsidR="00BC4FCF" w:rsidRPr="005808E1" w:rsidRDefault="00BC4FCF" w:rsidP="003E3A1A">
      <w:pPr>
        <w:pStyle w:val="Prrafodelista"/>
        <w:numPr>
          <w:ilvl w:val="0"/>
          <w:numId w:val="28"/>
        </w:numPr>
      </w:pPr>
      <w:r>
        <w:t>Visualización de los mensajes indicadores del estado recibidos del sistema.</w:t>
      </w:r>
    </w:p>
    <w:p w14:paraId="097978CE" w14:textId="7878B1EE" w:rsidR="00BC4FCF" w:rsidRPr="006F24E1" w:rsidRDefault="00BC4FCF" w:rsidP="003E3A1A">
      <w:pPr>
        <w:pStyle w:val="Prrafodelista"/>
        <w:numPr>
          <w:ilvl w:val="0"/>
          <w:numId w:val="28"/>
        </w:numPr>
      </w:pPr>
      <w:r w:rsidRPr="005808E1">
        <w:t>Posibilidad de redefinir la misión.</w:t>
      </w:r>
    </w:p>
    <w:p w14:paraId="141C20F3" w14:textId="77777777" w:rsidR="00BC4FCF" w:rsidRDefault="00BC4FCF" w:rsidP="00BC4FCF">
      <w:pPr>
        <w:rPr>
          <w:rFonts w:eastAsia="Calibri"/>
          <w:szCs w:val="24"/>
        </w:rPr>
      </w:pPr>
      <w:r w:rsidRPr="009A4836">
        <w:rPr>
          <w:rFonts w:eastAsia="Calibri"/>
          <w:szCs w:val="24"/>
        </w:rPr>
        <w:t xml:space="preserve">La lista de requisitos no funcionales, en cambio, se </w:t>
      </w:r>
      <w:r>
        <w:rPr>
          <w:rFonts w:eastAsia="Calibri"/>
          <w:szCs w:val="24"/>
        </w:rPr>
        <w:t>ha centrado en asegurar la operatividad y usabilidad del sistema:</w:t>
      </w:r>
    </w:p>
    <w:p w14:paraId="1628C0E7" w14:textId="77777777" w:rsidR="00BC4FCF" w:rsidRPr="009A4836" w:rsidRDefault="00BC4FCF" w:rsidP="00BC4FCF">
      <w:pPr>
        <w:rPr>
          <w:szCs w:val="24"/>
        </w:rPr>
      </w:pPr>
    </w:p>
    <w:p w14:paraId="347D215B" w14:textId="77777777" w:rsidR="00BC4FCF" w:rsidRPr="009A4836" w:rsidRDefault="00BC4FCF" w:rsidP="003E3A1A">
      <w:pPr>
        <w:pStyle w:val="Prrafodelista"/>
        <w:numPr>
          <w:ilvl w:val="0"/>
          <w:numId w:val="27"/>
        </w:numPr>
      </w:pPr>
      <w:r w:rsidRPr="002179B1">
        <w:t>Interfaz gráfica de usuario.</w:t>
      </w:r>
    </w:p>
    <w:p w14:paraId="3F7565D1" w14:textId="77777777" w:rsidR="00BC4FCF" w:rsidRDefault="00BC4FCF" w:rsidP="003E3A1A">
      <w:pPr>
        <w:pStyle w:val="Prrafodelista"/>
        <w:numPr>
          <w:ilvl w:val="0"/>
          <w:numId w:val="27"/>
        </w:numPr>
      </w:pPr>
      <w:r>
        <w:t>Independiente del vehículo aéreo no tripulado.</w:t>
      </w:r>
    </w:p>
    <w:p w14:paraId="15CFE0E4" w14:textId="77777777" w:rsidR="00BC4FCF" w:rsidRPr="009A4836" w:rsidRDefault="00BC4FCF" w:rsidP="003E3A1A">
      <w:pPr>
        <w:pStyle w:val="Prrafodelista"/>
        <w:numPr>
          <w:ilvl w:val="0"/>
          <w:numId w:val="27"/>
        </w:numPr>
      </w:pPr>
      <w:r>
        <w:t>Ofrece comunicación con procesos ejecutándose sobre ROS.</w:t>
      </w:r>
    </w:p>
    <w:p w14:paraId="62F335C3" w14:textId="77777777" w:rsidR="00BC4FCF" w:rsidRDefault="00BC4FCF" w:rsidP="003E3A1A">
      <w:pPr>
        <w:pStyle w:val="Prrafodelista"/>
        <w:numPr>
          <w:ilvl w:val="0"/>
          <w:numId w:val="27"/>
        </w:numPr>
      </w:pPr>
      <w:r>
        <w:t>Altamente configurable.</w:t>
      </w:r>
    </w:p>
    <w:p w14:paraId="276256C1" w14:textId="77777777" w:rsidR="00BC4FCF" w:rsidRDefault="00BC4FCF" w:rsidP="003E3A1A">
      <w:pPr>
        <w:pStyle w:val="Prrafodelista"/>
        <w:numPr>
          <w:ilvl w:val="0"/>
          <w:numId w:val="27"/>
        </w:numPr>
      </w:pPr>
      <w:r>
        <w:t>Escalable.</w:t>
      </w:r>
    </w:p>
    <w:p w14:paraId="02A6E696" w14:textId="77777777" w:rsidR="00BC4FCF" w:rsidRDefault="00BC4FCF" w:rsidP="003E3A1A">
      <w:pPr>
        <w:pStyle w:val="Prrafodelista"/>
        <w:numPr>
          <w:ilvl w:val="0"/>
          <w:numId w:val="27"/>
        </w:numPr>
      </w:pPr>
      <w:r>
        <w:t>Usable.</w:t>
      </w:r>
    </w:p>
    <w:p w14:paraId="57E8AC02" w14:textId="77777777" w:rsidR="00BC4FCF" w:rsidRPr="009A4836" w:rsidRDefault="00BC4FCF" w:rsidP="003E3A1A">
      <w:pPr>
        <w:pStyle w:val="Prrafodelista"/>
        <w:numPr>
          <w:ilvl w:val="0"/>
          <w:numId w:val="27"/>
        </w:numPr>
      </w:pPr>
      <w:r>
        <w:t>Eficiente en la ejecución de la misma, como en la comunicación con sistema.</w:t>
      </w:r>
    </w:p>
    <w:p w14:paraId="141BA651" w14:textId="77777777" w:rsidR="00BC4FCF" w:rsidRPr="009A261A" w:rsidRDefault="00BC4FCF" w:rsidP="003E3A1A">
      <w:pPr>
        <w:pStyle w:val="Prrafodelista"/>
        <w:numPr>
          <w:ilvl w:val="0"/>
          <w:numId w:val="27"/>
        </w:numPr>
      </w:pPr>
      <w:r>
        <w:t>Interoperable.</w:t>
      </w:r>
    </w:p>
    <w:p w14:paraId="03C836E3" w14:textId="77777777" w:rsidR="00BC4FCF" w:rsidRDefault="00BC4FCF" w:rsidP="00BC4FCF"/>
    <w:p w14:paraId="7E945700" w14:textId="71F948B6" w:rsidR="00BC4FCF" w:rsidRPr="006F24E1" w:rsidRDefault="00BC4FCF" w:rsidP="009368C3">
      <w:r w:rsidRPr="009A4836">
        <w:t xml:space="preserve">Según estos requisitos, se han </w:t>
      </w:r>
      <w:r>
        <w:t xml:space="preserve">identificado </w:t>
      </w:r>
      <w:r w:rsidRPr="009A4836">
        <w:t>los siguientes componentes bási</w:t>
      </w:r>
      <w:r>
        <w:t>cos de la interfaz de usuario</w:t>
      </w:r>
      <w:r w:rsidR="00E44401">
        <w:t>, representados en la figura X</w:t>
      </w:r>
      <w:r>
        <w:t>:</w:t>
      </w:r>
      <w:r w:rsidRPr="00D43345">
        <w:rPr>
          <w:rFonts w:ascii="Arial" w:hAnsi="Arial" w:cs="Arial"/>
          <w:color w:val="000000"/>
        </w:rPr>
        <w:tab/>
      </w:r>
    </w:p>
    <w:p w14:paraId="2CBD48D9" w14:textId="0E021C96" w:rsidR="00BC4FCF" w:rsidRDefault="00D43345" w:rsidP="003E3A1A">
      <w:pPr>
        <w:pStyle w:val="Prrafodelista"/>
        <w:numPr>
          <w:ilvl w:val="0"/>
          <w:numId w:val="26"/>
        </w:numPr>
        <w:rPr>
          <w:lang w:eastAsia="es-ES"/>
        </w:rPr>
      </w:pPr>
      <w:r w:rsidRPr="009368C3">
        <w:rPr>
          <w:b/>
          <w:lang w:eastAsia="es-ES"/>
        </w:rPr>
        <w:t>Interfaz de comandos.</w:t>
      </w:r>
      <w:r w:rsidRPr="00D43345">
        <w:rPr>
          <w:lang w:eastAsia="es-ES"/>
        </w:rPr>
        <w:t xml:space="preserve"> Ayuda al usuario a operar con el UAV.</w:t>
      </w:r>
    </w:p>
    <w:p w14:paraId="67EC37F7" w14:textId="77777777" w:rsidR="00E44401" w:rsidRPr="00E44401" w:rsidRDefault="00E44401" w:rsidP="00E44401">
      <w:pPr>
        <w:pStyle w:val="Prrafodelista"/>
        <w:shd w:val="clear" w:color="auto" w:fill="FFFFFF"/>
        <w:spacing w:after="0" w:line="240" w:lineRule="atLeast"/>
        <w:ind w:right="240"/>
        <w:jc w:val="left"/>
        <w:rPr>
          <w:rFonts w:eastAsia="Times New Roman" w:cs="Times New Roman"/>
          <w:color w:val="000000"/>
          <w:szCs w:val="24"/>
          <w:lang w:eastAsia="es-ES"/>
        </w:rPr>
      </w:pPr>
    </w:p>
    <w:p w14:paraId="74A07C67" w14:textId="76BAC442" w:rsidR="00BC4FCF" w:rsidRPr="00D43345" w:rsidRDefault="00D43345" w:rsidP="00BA19A7">
      <w:pPr>
        <w:pStyle w:val="Prrafodelista"/>
        <w:numPr>
          <w:ilvl w:val="0"/>
          <w:numId w:val="15"/>
        </w:numPr>
        <w:rPr>
          <w:lang w:eastAsia="es-ES"/>
        </w:rPr>
      </w:pPr>
      <w:r w:rsidRPr="009368C3">
        <w:rPr>
          <w:b/>
          <w:lang w:eastAsia="es-ES"/>
        </w:rPr>
        <w:t>Editor de trayectoria.</w:t>
      </w:r>
      <w:r w:rsidRPr="00E44401">
        <w:rPr>
          <w:lang w:eastAsia="es-ES"/>
        </w:rPr>
        <w:t xml:space="preserve"> </w:t>
      </w:r>
      <w:r w:rsidRPr="00D43345">
        <w:rPr>
          <w:lang w:eastAsia="es-ES"/>
        </w:rPr>
        <w:t>Permite al usuario la redefinición de objetivos.</w:t>
      </w:r>
    </w:p>
    <w:p w14:paraId="4BD177E0" w14:textId="77777777" w:rsidR="00BC4FCF" w:rsidRPr="00E44401" w:rsidRDefault="00BC4FCF" w:rsidP="009368C3">
      <w:pPr>
        <w:shd w:val="clear" w:color="auto" w:fill="FFFFFF"/>
        <w:spacing w:after="0" w:line="240" w:lineRule="atLeast"/>
        <w:ind w:right="240"/>
        <w:jc w:val="left"/>
        <w:rPr>
          <w:rFonts w:eastAsia="Times New Roman" w:cs="Times New Roman"/>
          <w:color w:val="000000"/>
          <w:szCs w:val="24"/>
          <w:lang w:eastAsia="es-ES"/>
        </w:rPr>
      </w:pPr>
    </w:p>
    <w:p w14:paraId="6E66E61C" w14:textId="6FECB8CF" w:rsidR="00D43345" w:rsidRPr="00D43345" w:rsidRDefault="00D43345" w:rsidP="00BA19A7">
      <w:pPr>
        <w:pStyle w:val="Prrafodelista"/>
        <w:numPr>
          <w:ilvl w:val="0"/>
          <w:numId w:val="15"/>
        </w:numPr>
        <w:rPr>
          <w:lang w:eastAsia="es-ES"/>
        </w:rPr>
      </w:pPr>
      <w:r w:rsidRPr="009368C3">
        <w:rPr>
          <w:b/>
          <w:lang w:eastAsia="es-ES"/>
        </w:rPr>
        <w:t xml:space="preserve">Monitor de estado del vehículo. </w:t>
      </w:r>
      <w:r w:rsidRPr="00D43345">
        <w:rPr>
          <w:lang w:eastAsia="es-ES"/>
        </w:rPr>
        <w:t>Ayuda al usuario a monitorizar el comportamiento de UAV observando la dinámica del mismo</w:t>
      </w:r>
      <w:r>
        <w:rPr>
          <w:lang w:eastAsia="es-ES"/>
        </w:rPr>
        <w:t xml:space="preserve"> como la velocidad, posición, orientación, imágenes recibidas de la cámara o el entorno percibido.</w:t>
      </w:r>
    </w:p>
    <w:p w14:paraId="5276310D" w14:textId="77777777" w:rsidR="00BC4FCF" w:rsidRPr="00E44401" w:rsidRDefault="00BC4FCF" w:rsidP="00E44401">
      <w:pPr>
        <w:pStyle w:val="Prrafodelista"/>
        <w:shd w:val="clear" w:color="auto" w:fill="FFFFFF"/>
        <w:spacing w:after="0" w:line="240" w:lineRule="atLeast"/>
        <w:ind w:right="240"/>
        <w:jc w:val="left"/>
        <w:rPr>
          <w:rFonts w:eastAsia="Times New Roman" w:cs="Times New Roman"/>
          <w:color w:val="000000"/>
          <w:szCs w:val="24"/>
          <w:lang w:eastAsia="es-ES"/>
        </w:rPr>
      </w:pPr>
    </w:p>
    <w:p w14:paraId="12AEE858" w14:textId="088C57E7" w:rsidR="00D43345" w:rsidRPr="00D43345" w:rsidRDefault="00D43345" w:rsidP="00BA19A7">
      <w:pPr>
        <w:pStyle w:val="Prrafodelista"/>
        <w:numPr>
          <w:ilvl w:val="0"/>
          <w:numId w:val="15"/>
        </w:numPr>
        <w:rPr>
          <w:lang w:eastAsia="es-ES"/>
        </w:rPr>
      </w:pPr>
      <w:r w:rsidRPr="009368C3">
        <w:rPr>
          <w:b/>
          <w:lang w:eastAsia="es-ES"/>
        </w:rPr>
        <w:t>Monitor de sistema</w:t>
      </w:r>
      <w:r w:rsidRPr="00FB48EA">
        <w:rPr>
          <w:lang w:eastAsia="es-ES"/>
        </w:rPr>
        <w:t>.</w:t>
      </w:r>
      <w:r w:rsidRPr="009368C3">
        <w:rPr>
          <w:b/>
          <w:lang w:eastAsia="es-ES"/>
        </w:rPr>
        <w:t xml:space="preserve"> </w:t>
      </w:r>
      <w:r w:rsidRPr="00D43345">
        <w:rPr>
          <w:lang w:eastAsia="es-ES"/>
        </w:rPr>
        <w:t>Ayuda al usuario a monitorizar la actividad de la red de procesos, mos</w:t>
      </w:r>
      <w:r>
        <w:rPr>
          <w:lang w:eastAsia="es-ES"/>
        </w:rPr>
        <w:t>trando el estado de los mismos.</w:t>
      </w:r>
    </w:p>
    <w:p w14:paraId="2F7A6A19" w14:textId="77777777" w:rsidR="00D43345" w:rsidRPr="00D43345" w:rsidRDefault="00D43345" w:rsidP="00D43345">
      <w:pPr>
        <w:pStyle w:val="Prrafodelista"/>
        <w:rPr>
          <w:rFonts w:ascii="Arial" w:eastAsia="Times New Roman" w:hAnsi="Arial" w:cs="Arial"/>
          <w:color w:val="000000"/>
          <w:sz w:val="20"/>
          <w:szCs w:val="20"/>
          <w:lang w:eastAsia="es-ES"/>
        </w:rPr>
      </w:pPr>
    </w:p>
    <w:p w14:paraId="32597443" w14:textId="77777777" w:rsidR="00BC4FCF" w:rsidRPr="00A11B68" w:rsidRDefault="00BC4FCF" w:rsidP="00BC4FCF"/>
    <w:p w14:paraId="2CCDF141" w14:textId="77777777" w:rsidR="00BC4FCF" w:rsidRPr="00A11B68" w:rsidRDefault="00BC4FCF" w:rsidP="00BC4FCF">
      <w:pPr>
        <w:pStyle w:val="Prrafodelista"/>
        <w:rPr>
          <w:rFonts w:ascii="Arial" w:eastAsia="Times New Roman" w:hAnsi="Arial" w:cs="Arial"/>
          <w:color w:val="000000"/>
          <w:sz w:val="20"/>
          <w:szCs w:val="20"/>
          <w:lang w:eastAsia="es-ES"/>
        </w:rPr>
      </w:pPr>
    </w:p>
    <w:p w14:paraId="73AD05F4" w14:textId="77777777" w:rsidR="00BC4FCF" w:rsidRPr="00303D78" w:rsidRDefault="00BC4FCF" w:rsidP="00BC4FCF">
      <w:pPr>
        <w:pStyle w:val="Prrafodelista"/>
        <w:shd w:val="clear" w:color="auto" w:fill="FFFFFF"/>
        <w:spacing w:after="0" w:line="240" w:lineRule="atLeast"/>
        <w:ind w:left="0" w:right="240"/>
        <w:rPr>
          <w:rFonts w:ascii="Arial" w:eastAsia="Times New Roman" w:hAnsi="Arial" w:cs="Arial"/>
          <w:color w:val="000000"/>
          <w:sz w:val="20"/>
          <w:szCs w:val="20"/>
          <w:lang w:val="en-IE" w:eastAsia="es-ES"/>
        </w:rPr>
      </w:pPr>
      <w:r w:rsidRPr="00AA7432">
        <w:rPr>
          <w:rFonts w:ascii="Arial" w:hAnsi="Arial" w:cs="Arial"/>
          <w:noProof/>
          <w:lang w:eastAsia="es-ES"/>
        </w:rPr>
        <w:lastRenderedPageBreak/>
        <w:drawing>
          <wp:inline distT="0" distB="0" distL="0" distR="0" wp14:anchorId="37A5F90C" wp14:editId="39CE045E">
            <wp:extent cx="5526201" cy="27146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7669" cy="2715346"/>
                    </a:xfrm>
                    <a:prstGeom prst="rect">
                      <a:avLst/>
                    </a:prstGeom>
                    <a:noFill/>
                    <a:ln>
                      <a:noFill/>
                    </a:ln>
                  </pic:spPr>
                </pic:pic>
              </a:graphicData>
            </a:graphic>
          </wp:inline>
        </w:drawing>
      </w:r>
    </w:p>
    <w:p w14:paraId="4FCA5C73" w14:textId="2614F891" w:rsidR="00BC4FCF" w:rsidRPr="00D97978" w:rsidRDefault="00D97978" w:rsidP="00D97978">
      <w:pPr>
        <w:pStyle w:val="Sinespaciado"/>
        <w:jc w:val="center"/>
        <w:rPr>
          <w:rFonts w:ascii="Times New Roman" w:hAnsi="Times New Roman" w:cs="Times New Roman"/>
          <w:i/>
          <w:sz w:val="24"/>
          <w:szCs w:val="24"/>
          <w:lang w:val="es-ES"/>
        </w:rPr>
      </w:pPr>
      <w:r w:rsidRPr="00D97978">
        <w:rPr>
          <w:rFonts w:ascii="Times New Roman" w:hAnsi="Times New Roman" w:cs="Times New Roman"/>
          <w:i/>
          <w:sz w:val="24"/>
          <w:szCs w:val="24"/>
          <w:lang w:val="es-ES"/>
        </w:rPr>
        <w:t>Figura. 4-5: Distribución de roles y componentes principales.</w:t>
      </w:r>
      <w:r w:rsidR="007A146D">
        <w:rPr>
          <w:rFonts w:ascii="Times New Roman" w:hAnsi="Times New Roman" w:cs="Times New Roman"/>
          <w:i/>
          <w:sz w:val="24"/>
          <w:szCs w:val="24"/>
          <w:lang w:val="es-ES"/>
        </w:rPr>
        <w:t xml:space="preserve"> </w:t>
      </w:r>
      <w:r w:rsidR="007A146D" w:rsidRPr="007A146D">
        <w:rPr>
          <w:rFonts w:ascii="Times New Roman" w:hAnsi="Times New Roman" w:cs="Times New Roman"/>
          <w:i/>
          <w:sz w:val="24"/>
          <w:szCs w:val="24"/>
          <w:highlight w:val="yellow"/>
          <w:lang w:val="es-ES"/>
        </w:rPr>
        <w:t>ACTUALIZAR FIGURA</w:t>
      </w:r>
    </w:p>
    <w:p w14:paraId="1B218583" w14:textId="77777777" w:rsidR="00E44401" w:rsidRPr="00E44401" w:rsidRDefault="00E44401" w:rsidP="00BC4FCF">
      <w:pPr>
        <w:pStyle w:val="Sinespaciado"/>
        <w:rPr>
          <w:rFonts w:ascii="Arial" w:hAnsi="Arial" w:cs="Arial"/>
          <w:i/>
          <w:sz w:val="20"/>
          <w:szCs w:val="20"/>
          <w:lang w:val="es-ES"/>
        </w:rPr>
      </w:pPr>
    </w:p>
    <w:p w14:paraId="700BA743" w14:textId="77777777" w:rsidR="00E44401" w:rsidRPr="00E44401" w:rsidRDefault="00E44401" w:rsidP="00BC4FCF">
      <w:pPr>
        <w:pStyle w:val="Sinespaciado"/>
        <w:rPr>
          <w:rFonts w:ascii="Arial" w:hAnsi="Arial" w:cs="Arial"/>
          <w:i/>
          <w:sz w:val="20"/>
          <w:szCs w:val="20"/>
          <w:lang w:val="es-ES"/>
        </w:rPr>
      </w:pPr>
    </w:p>
    <w:p w14:paraId="72E20342" w14:textId="302C5D3F" w:rsidR="00E44401" w:rsidRPr="009368C3" w:rsidRDefault="00E44401" w:rsidP="009368C3">
      <w:pPr>
        <w:rPr>
          <w:lang w:eastAsia="es-ES"/>
        </w:rPr>
      </w:pPr>
      <w:r w:rsidRPr="00E44401">
        <w:rPr>
          <w:lang w:eastAsia="es-ES"/>
        </w:rPr>
        <w:t xml:space="preserve">Como se puede observar en el diagrama de la figura, se han identificado 2 tipos de usuarios: el operador de vuelo y el supervisor del sistema. </w:t>
      </w:r>
      <w:r w:rsidR="00805906" w:rsidRPr="00805906">
        <w:rPr>
          <w:lang w:eastAsia="es-ES"/>
        </w:rPr>
        <w:t>Estos dos roles se comunican con funcionalidades concretas que ofrece la interfaz y su grado de implicaci</w:t>
      </w:r>
      <w:r w:rsidR="00805906">
        <w:rPr>
          <w:lang w:eastAsia="es-ES"/>
        </w:rPr>
        <w:t>ón depende del modo de vuelo y de la autonomía del sistema como se ha mencionado en capítulos anteriores.</w:t>
      </w:r>
    </w:p>
    <w:p w14:paraId="63A3FDA7" w14:textId="09FC9A09" w:rsidR="00E44401" w:rsidRPr="00FB48EA" w:rsidRDefault="00805906" w:rsidP="009368C3">
      <w:pPr>
        <w:rPr>
          <w:lang w:eastAsia="es-ES"/>
        </w:rPr>
      </w:pPr>
      <w:r w:rsidRPr="00FB48EA">
        <w:rPr>
          <w:lang w:eastAsia="es-ES"/>
        </w:rPr>
        <w:t>En relación a los componentes b</w:t>
      </w:r>
      <w:r w:rsidR="00FB48EA" w:rsidRPr="00FB48EA">
        <w:rPr>
          <w:lang w:eastAsia="es-ES"/>
        </w:rPr>
        <w:t>ásicos que se han descrito anteriormente, a continuación se describe una lista de componentes generales y componentes espec</w:t>
      </w:r>
      <w:r w:rsidR="00FB48EA">
        <w:rPr>
          <w:lang w:eastAsia="es-ES"/>
        </w:rPr>
        <w:t>íficos de</w:t>
      </w:r>
      <w:r w:rsidR="00FB48EA" w:rsidRPr="00FB48EA">
        <w:rPr>
          <w:lang w:eastAsia="es-ES"/>
        </w:rPr>
        <w:t xml:space="preserve"> cada uno de ellos.</w:t>
      </w:r>
    </w:p>
    <w:p w14:paraId="2546CCA8" w14:textId="77777777" w:rsidR="00E44401" w:rsidRPr="00805906" w:rsidRDefault="00E44401" w:rsidP="00BC4FCF">
      <w:pPr>
        <w:pStyle w:val="Sinespaciado"/>
        <w:rPr>
          <w:rFonts w:ascii="Arial" w:hAnsi="Arial" w:cs="Arial"/>
          <w:i/>
          <w:lang w:val="es-ES"/>
        </w:rPr>
      </w:pPr>
    </w:p>
    <w:p w14:paraId="28260C78" w14:textId="424BDD74" w:rsidR="00E44401" w:rsidRPr="00FB48EA" w:rsidRDefault="00FB48EA" w:rsidP="00BC4FCF">
      <w:pPr>
        <w:pStyle w:val="Sinespaciado"/>
        <w:rPr>
          <w:rFonts w:ascii="Times New Roman" w:eastAsia="Times New Roman" w:hAnsi="Times New Roman" w:cs="Times New Roman"/>
          <w:color w:val="000000"/>
          <w:sz w:val="24"/>
          <w:szCs w:val="24"/>
          <w:lang w:val="es-ES" w:eastAsia="es-ES"/>
        </w:rPr>
      </w:pPr>
      <w:r w:rsidRPr="00FB48EA">
        <w:rPr>
          <w:rFonts w:ascii="Times New Roman" w:eastAsia="Times New Roman" w:hAnsi="Times New Roman" w:cs="Times New Roman"/>
          <w:color w:val="000000"/>
          <w:sz w:val="24"/>
          <w:szCs w:val="24"/>
          <w:lang w:val="es-ES" w:eastAsia="es-ES"/>
        </w:rPr>
        <w:t>Los componentes principales que se han identificado en la aplicación son:</w:t>
      </w:r>
    </w:p>
    <w:p w14:paraId="4769C01C" w14:textId="77777777" w:rsidR="00BC4FCF" w:rsidRPr="00D902C8" w:rsidRDefault="00BC4FCF" w:rsidP="00BC4FCF">
      <w:pPr>
        <w:pStyle w:val="Sinespaciado"/>
        <w:rPr>
          <w:rFonts w:ascii="Times New Roman" w:hAnsi="Times New Roman" w:cs="Times New Roman"/>
          <w:sz w:val="24"/>
          <w:szCs w:val="24"/>
          <w:lang w:val="es-ES"/>
        </w:rPr>
      </w:pPr>
    </w:p>
    <w:p w14:paraId="21FAAB14" w14:textId="03E7D5C4" w:rsidR="00085AAB" w:rsidRPr="00085AAB" w:rsidRDefault="00085AAB" w:rsidP="003E3A1A">
      <w:pPr>
        <w:pStyle w:val="Prrafodelista"/>
        <w:numPr>
          <w:ilvl w:val="0"/>
          <w:numId w:val="25"/>
        </w:numPr>
      </w:pPr>
      <w:r w:rsidRPr="006E4175">
        <w:rPr>
          <w:b/>
        </w:rPr>
        <w:t>Panel de Control.</w:t>
      </w:r>
      <w:r w:rsidRPr="00085AAB">
        <w:t xml:space="preserve"> Presenta información del estado general del sistema </w:t>
      </w:r>
      <w:r>
        <w:t>como el estado de la</w:t>
      </w:r>
      <w:r w:rsidRPr="00085AAB">
        <w:t xml:space="preserve"> conexi</w:t>
      </w:r>
      <w:r>
        <w:t>ón</w:t>
      </w:r>
      <w:r w:rsidRPr="00085AAB">
        <w:t xml:space="preserve">, </w:t>
      </w:r>
      <w:r>
        <w:t xml:space="preserve">la </w:t>
      </w:r>
      <w:r w:rsidRPr="00085AAB">
        <w:t>batería,</w:t>
      </w:r>
      <w:r>
        <w:t xml:space="preserve"> los</w:t>
      </w:r>
      <w:r w:rsidRPr="00085AAB">
        <w:t xml:space="preserve"> valores de armado y estabilizado o la acción que el vehículo está llevando a cabo en ese momento. Además permite cambiar entre los distintos modos de vuelo, incluye los comandos básicos de vuelo y permite seleccionar el vehículo en caso de que exista más de uno. </w:t>
      </w:r>
    </w:p>
    <w:p w14:paraId="5E413014" w14:textId="77777777" w:rsidR="00BC4FCF" w:rsidRPr="00D902C8" w:rsidRDefault="00BC4FCF" w:rsidP="00BC4FCF">
      <w:pPr>
        <w:pStyle w:val="Sinespaciado"/>
        <w:rPr>
          <w:rFonts w:ascii="Arial" w:hAnsi="Arial" w:cs="Arial"/>
          <w:sz w:val="20"/>
          <w:szCs w:val="20"/>
          <w:lang w:val="es-ES"/>
        </w:rPr>
      </w:pPr>
    </w:p>
    <w:p w14:paraId="62980E77" w14:textId="197977A1" w:rsidR="00C1572B" w:rsidRPr="006E4175" w:rsidRDefault="00C1572B" w:rsidP="003E3A1A">
      <w:pPr>
        <w:pStyle w:val="Prrafodelista"/>
        <w:numPr>
          <w:ilvl w:val="0"/>
          <w:numId w:val="25"/>
        </w:numPr>
        <w:rPr>
          <w:b/>
        </w:rPr>
      </w:pPr>
      <w:r w:rsidRPr="006E4175">
        <w:rPr>
          <w:b/>
        </w:rPr>
        <w:t xml:space="preserve">Visualizador de la cámara. </w:t>
      </w:r>
      <w:r w:rsidRPr="00C1572B">
        <w:t>Ofrece im</w:t>
      </w:r>
      <w:r>
        <w:t>ágenes de las cámaras en tiempo real.</w:t>
      </w:r>
    </w:p>
    <w:p w14:paraId="6F29E5C9" w14:textId="77777777" w:rsidR="000275F6" w:rsidRPr="00C1572B" w:rsidRDefault="000275F6" w:rsidP="000275F6">
      <w:pPr>
        <w:pStyle w:val="Sinespaciado"/>
        <w:ind w:left="720"/>
        <w:rPr>
          <w:rFonts w:ascii="Times New Roman" w:hAnsi="Times New Roman" w:cs="Times New Roman"/>
          <w:b/>
          <w:sz w:val="24"/>
          <w:szCs w:val="24"/>
          <w:lang w:val="es-ES"/>
        </w:rPr>
      </w:pPr>
    </w:p>
    <w:p w14:paraId="2B899B3B" w14:textId="392BD0CB" w:rsidR="000275F6" w:rsidRPr="006E4175" w:rsidRDefault="00C1572B" w:rsidP="003E3A1A">
      <w:pPr>
        <w:pStyle w:val="Prrafodelista"/>
        <w:numPr>
          <w:ilvl w:val="0"/>
          <w:numId w:val="25"/>
        </w:numPr>
        <w:rPr>
          <w:b/>
        </w:rPr>
      </w:pPr>
      <w:r w:rsidRPr="006E4175">
        <w:rPr>
          <w:b/>
        </w:rPr>
        <w:t xml:space="preserve">Visualizador de la dinámica del vehículo. </w:t>
      </w:r>
      <w:r w:rsidR="000275F6" w:rsidRPr="000275F6">
        <w:t>Ofrece una representación del vehículo que ayuda al usuario a visualizar los ángulos de rotación y la altitud del mismo.</w:t>
      </w:r>
      <w:r w:rsidR="000275F6">
        <w:t xml:space="preserve"> </w:t>
      </w:r>
    </w:p>
    <w:p w14:paraId="0954CF44" w14:textId="14933973" w:rsidR="00BC4FCF" w:rsidRPr="00045950" w:rsidRDefault="000275F6" w:rsidP="00BA19A7">
      <w:pPr>
        <w:pStyle w:val="Prrafodelista"/>
        <w:numPr>
          <w:ilvl w:val="0"/>
          <w:numId w:val="14"/>
        </w:numPr>
        <w:rPr>
          <w:b/>
        </w:rPr>
      </w:pPr>
      <w:r w:rsidRPr="000275F6">
        <w:rPr>
          <w:b/>
        </w:rPr>
        <w:lastRenderedPageBreak/>
        <w:t xml:space="preserve">Interfaz de comandos. </w:t>
      </w:r>
      <w:r w:rsidRPr="000275F6">
        <w:t xml:space="preserve">Permite al usuario operar con el vehículo a través de básicos comandos como podrían ser </w:t>
      </w:r>
      <w:r w:rsidRPr="000275F6">
        <w:rPr>
          <w:i/>
        </w:rPr>
        <w:t>take-off</w:t>
      </w:r>
      <w:r>
        <w:t xml:space="preserve"> (despegar)</w:t>
      </w:r>
      <w:r w:rsidRPr="000275F6">
        <w:t xml:space="preserve">, </w:t>
      </w:r>
      <w:r w:rsidRPr="000275F6">
        <w:rPr>
          <w:i/>
        </w:rPr>
        <w:t>forward</w:t>
      </w:r>
      <w:r w:rsidRPr="000275F6">
        <w:t xml:space="preserve"> (ir hacia adelante) o</w:t>
      </w:r>
      <w:r w:rsidRPr="000275F6">
        <w:rPr>
          <w:i/>
        </w:rPr>
        <w:t xml:space="preserve"> backward</w:t>
      </w:r>
      <w:r w:rsidRPr="000275F6">
        <w:t xml:space="preserve"> (ir hacia detrás), además de comandos extremos como podrían ser reinicializar los valores o parada de emergencia.</w:t>
      </w:r>
    </w:p>
    <w:p w14:paraId="4DDB5EB1" w14:textId="77777777" w:rsidR="00045950" w:rsidRPr="000275F6" w:rsidRDefault="00045950" w:rsidP="00045950">
      <w:pPr>
        <w:pStyle w:val="Prrafodelista"/>
        <w:rPr>
          <w:b/>
        </w:rPr>
      </w:pPr>
    </w:p>
    <w:p w14:paraId="21AA7ACB" w14:textId="77777777" w:rsidR="00BC4FCF" w:rsidRDefault="00BC4FCF" w:rsidP="009368C3">
      <w:pPr>
        <w:pStyle w:val="Sinespaciado"/>
        <w:rPr>
          <w:rFonts w:ascii="Arial" w:hAnsi="Arial" w:cs="Arial"/>
          <w:b/>
          <w:i/>
          <w:sz w:val="20"/>
          <w:szCs w:val="20"/>
          <w:lang w:val="es-ES"/>
        </w:rPr>
      </w:pPr>
    </w:p>
    <w:p w14:paraId="5ED4DC9A" w14:textId="271FD84A" w:rsidR="009368C3" w:rsidRPr="009368C3" w:rsidRDefault="009368C3" w:rsidP="009368C3">
      <w:pPr>
        <w:rPr>
          <w:b/>
        </w:rPr>
      </w:pPr>
      <w:r w:rsidRPr="009368C3">
        <w:rPr>
          <w:b/>
        </w:rPr>
        <w:t>Monitor de Comportamiento</w:t>
      </w:r>
    </w:p>
    <w:p w14:paraId="332853A7" w14:textId="77777777" w:rsidR="00BC4FCF" w:rsidRPr="00421E54" w:rsidRDefault="00BC4FCF" w:rsidP="00BC4FCF">
      <w:pPr>
        <w:pStyle w:val="Sinespaciado"/>
        <w:rPr>
          <w:rFonts w:ascii="Arial" w:hAnsi="Arial" w:cs="Arial"/>
          <w:i/>
          <w:sz w:val="20"/>
          <w:szCs w:val="20"/>
          <w:lang w:val="es-ES"/>
        </w:rPr>
      </w:pPr>
    </w:p>
    <w:p w14:paraId="73BC9BC6" w14:textId="6868B058" w:rsidR="00BC4FCF" w:rsidRPr="00394C4F" w:rsidRDefault="00045950" w:rsidP="00BA19A7">
      <w:pPr>
        <w:pStyle w:val="Prrafodelista"/>
        <w:numPr>
          <w:ilvl w:val="0"/>
          <w:numId w:val="14"/>
        </w:numPr>
      </w:pPr>
      <w:r w:rsidRPr="00045950">
        <w:rPr>
          <w:b/>
        </w:rPr>
        <w:t>Visualizador del entorno percibido.</w:t>
      </w:r>
      <w:r>
        <w:t xml:space="preserve"> </w:t>
      </w:r>
      <w:r w:rsidR="00421E54" w:rsidRPr="00394C4F">
        <w:t>Ayuda al usuario a visualizar el entorno percibido por el vehículo</w:t>
      </w:r>
      <w:r w:rsidR="00394C4F" w:rsidRPr="00394C4F">
        <w:t xml:space="preserve"> y la trayectoria del mismo. </w:t>
      </w:r>
    </w:p>
    <w:p w14:paraId="311C7FF1" w14:textId="77777777" w:rsidR="00394C4F" w:rsidRDefault="00394C4F" w:rsidP="00045950">
      <w:pPr>
        <w:rPr>
          <w:rFonts w:ascii="Arial" w:hAnsi="Arial" w:cs="Arial"/>
          <w:sz w:val="20"/>
          <w:szCs w:val="20"/>
        </w:rPr>
      </w:pPr>
    </w:p>
    <w:p w14:paraId="6861B5E3" w14:textId="13829B78" w:rsidR="00421E54" w:rsidRDefault="00045950" w:rsidP="00BA19A7">
      <w:pPr>
        <w:pStyle w:val="Prrafodelista"/>
        <w:numPr>
          <w:ilvl w:val="0"/>
          <w:numId w:val="14"/>
        </w:numPr>
      </w:pPr>
      <w:r w:rsidRPr="00045950">
        <w:rPr>
          <w:b/>
        </w:rPr>
        <w:t>Visualizador de parámetros.</w:t>
      </w:r>
      <w:r>
        <w:t xml:space="preserve"> </w:t>
      </w:r>
      <w:r w:rsidR="00394C4F" w:rsidRPr="00394C4F">
        <w:t>Ayuda al usuario a visualizar la información de vuelo recibida de los sensores y los parámetros estimados por los algoritmos de percepción. El usuario puede visualizar a través de curvas gráficas la evolución temporal de los mismos y comparar el valor obtenido  con los distintos algoritmos.</w:t>
      </w:r>
    </w:p>
    <w:p w14:paraId="1AC9CF1D" w14:textId="77777777" w:rsidR="00045950" w:rsidRPr="00394C4F" w:rsidRDefault="00045950" w:rsidP="00394C4F">
      <w:pPr>
        <w:pStyle w:val="Sinespaciado"/>
        <w:ind w:left="360"/>
        <w:rPr>
          <w:rFonts w:ascii="Times New Roman" w:hAnsi="Times New Roman" w:cs="Times New Roman"/>
          <w:sz w:val="24"/>
          <w:szCs w:val="24"/>
          <w:lang w:val="es-ES"/>
        </w:rPr>
      </w:pPr>
    </w:p>
    <w:p w14:paraId="53963E44" w14:textId="77777777" w:rsidR="00394C4F" w:rsidRDefault="00394C4F" w:rsidP="00394C4F">
      <w:pPr>
        <w:pStyle w:val="Sinespaciado"/>
        <w:rPr>
          <w:rFonts w:ascii="Arial" w:hAnsi="Arial" w:cs="Arial"/>
          <w:sz w:val="20"/>
          <w:szCs w:val="20"/>
          <w:lang w:val="es-ES"/>
        </w:rPr>
      </w:pPr>
    </w:p>
    <w:p w14:paraId="45DF9D21" w14:textId="4B51AFA1" w:rsidR="00394C4F" w:rsidRPr="00394C4F" w:rsidRDefault="00045950" w:rsidP="00394C4F">
      <w:pPr>
        <w:pStyle w:val="Sinespaciado"/>
        <w:rPr>
          <w:rFonts w:ascii="Times New Roman" w:hAnsi="Times New Roman" w:cs="Times New Roman"/>
          <w:b/>
          <w:sz w:val="24"/>
          <w:szCs w:val="24"/>
          <w:lang w:val="es-ES"/>
        </w:rPr>
      </w:pPr>
      <w:r>
        <w:rPr>
          <w:rFonts w:ascii="Times New Roman" w:hAnsi="Times New Roman" w:cs="Times New Roman"/>
          <w:b/>
          <w:sz w:val="24"/>
          <w:szCs w:val="24"/>
          <w:lang w:val="es-ES"/>
        </w:rPr>
        <w:t>Monitor de procesos</w:t>
      </w:r>
    </w:p>
    <w:p w14:paraId="77421110" w14:textId="77777777" w:rsidR="00592616" w:rsidRPr="00045950" w:rsidRDefault="00592616" w:rsidP="00592616">
      <w:pPr>
        <w:pStyle w:val="Sinespaciado"/>
        <w:ind w:left="360"/>
        <w:rPr>
          <w:rFonts w:ascii="Arial" w:hAnsi="Arial" w:cs="Arial"/>
          <w:b/>
          <w:sz w:val="20"/>
          <w:szCs w:val="20"/>
          <w:lang w:val="es-ES"/>
        </w:rPr>
      </w:pPr>
    </w:p>
    <w:p w14:paraId="3B116C02" w14:textId="68FC7F0E" w:rsidR="00592616" w:rsidRPr="00394C4F" w:rsidRDefault="00045950" w:rsidP="003E3A1A">
      <w:pPr>
        <w:pStyle w:val="Prrafodelista"/>
        <w:numPr>
          <w:ilvl w:val="0"/>
          <w:numId w:val="29"/>
        </w:numPr>
      </w:pPr>
      <w:r w:rsidRPr="00F81B59">
        <w:rPr>
          <w:b/>
        </w:rPr>
        <w:t xml:space="preserve">Visualizador de </w:t>
      </w:r>
      <w:r w:rsidR="00F81B59" w:rsidRPr="00F81B59">
        <w:rPr>
          <w:b/>
        </w:rPr>
        <w:t>procesos.</w:t>
      </w:r>
      <w:r w:rsidR="00F81B59">
        <w:t xml:space="preserve"> </w:t>
      </w:r>
      <w:r w:rsidR="00394C4F" w:rsidRPr="00394C4F">
        <w:t xml:space="preserve">Ayuda al usuario a monitorizar el estado de actual del sistema a través del árbol de procesos organizados por los subsistemas que forman la arquitectura. Además permite controlar la ejecución de los mismos con opciones como </w:t>
      </w:r>
      <w:proofErr w:type="spellStart"/>
      <w:r w:rsidR="00394C4F" w:rsidRPr="00F81B59">
        <w:rPr>
          <w:i/>
        </w:rPr>
        <w:t>start</w:t>
      </w:r>
      <w:proofErr w:type="spellEnd"/>
      <w:r w:rsidR="00394C4F" w:rsidRPr="00F81B59">
        <w:rPr>
          <w:i/>
        </w:rPr>
        <w:t xml:space="preserve">, stop, </w:t>
      </w:r>
      <w:proofErr w:type="spellStart"/>
      <w:r w:rsidR="00394C4F" w:rsidRPr="00F81B59">
        <w:rPr>
          <w:i/>
        </w:rPr>
        <w:t>reset</w:t>
      </w:r>
      <w:proofErr w:type="spellEnd"/>
      <w:r w:rsidR="00394C4F" w:rsidRPr="00F81B59">
        <w:rPr>
          <w:i/>
        </w:rPr>
        <w:t xml:space="preserve">  o record.</w:t>
      </w:r>
    </w:p>
    <w:p w14:paraId="30E94987" w14:textId="77777777" w:rsidR="00592616" w:rsidRPr="00394C4F" w:rsidRDefault="00592616" w:rsidP="00394C4F"/>
    <w:p w14:paraId="4028DA8E" w14:textId="1EA00EBA" w:rsidR="009368C3" w:rsidRDefault="00F81B59" w:rsidP="003E3A1A">
      <w:pPr>
        <w:pStyle w:val="Prrafodelista"/>
        <w:numPr>
          <w:ilvl w:val="0"/>
          <w:numId w:val="29"/>
        </w:numPr>
      </w:pPr>
      <w:r w:rsidRPr="00F81B59">
        <w:rPr>
          <w:b/>
        </w:rPr>
        <w:t>Visualizador de mensajes.</w:t>
      </w:r>
      <w:r>
        <w:t xml:space="preserve"> </w:t>
      </w:r>
      <w:r w:rsidR="00394C4F" w:rsidRPr="00394C4F">
        <w:t>Muestra el detalle de los errores que se producen en el sistema, estando por tanto ligado al subsistema supervisor del mismo.</w:t>
      </w:r>
    </w:p>
    <w:p w14:paraId="0AED54D0" w14:textId="77777777" w:rsidR="00045950" w:rsidRPr="00394C4F" w:rsidRDefault="00045950" w:rsidP="009A261A"/>
    <w:p w14:paraId="6B4B4786" w14:textId="531C217C" w:rsidR="00967FB7" w:rsidRDefault="008F59CC" w:rsidP="0040330D">
      <w:pPr>
        <w:pStyle w:val="Ttulo2"/>
      </w:pPr>
      <w:bookmarkStart w:id="37" w:name="_Toc421220147"/>
      <w:r w:rsidRPr="00013990">
        <w:t>Descripción de Componentes</w:t>
      </w:r>
      <w:bookmarkEnd w:id="37"/>
    </w:p>
    <w:p w14:paraId="6FD284DD" w14:textId="33621642" w:rsidR="00967FB7" w:rsidRDefault="00967FB7" w:rsidP="00967FB7">
      <w:r>
        <w:t>En este capítulo se hace una descripción detallada de cada uno de los componentes y l</w:t>
      </w:r>
      <w:r w:rsidR="00CA7DB8">
        <w:t>a interacción que tiene el usuario con cada uno de ellos.</w:t>
      </w:r>
    </w:p>
    <w:p w14:paraId="3ED19135" w14:textId="77777777" w:rsidR="00CA7DB8" w:rsidRDefault="00CA7DB8" w:rsidP="00967FB7"/>
    <w:p w14:paraId="66FD824D" w14:textId="77777777" w:rsidR="00D97978" w:rsidRDefault="00D97978" w:rsidP="00967FB7"/>
    <w:p w14:paraId="267CBFAE" w14:textId="77777777" w:rsidR="00D97978" w:rsidRPr="00967FB7" w:rsidRDefault="00D97978" w:rsidP="00967FB7"/>
    <w:p w14:paraId="5F85C49F" w14:textId="793D6464" w:rsidR="00967FB7" w:rsidRDefault="00967FB7" w:rsidP="0040330D">
      <w:pPr>
        <w:pStyle w:val="Ttulo3"/>
      </w:pPr>
      <w:bookmarkStart w:id="38" w:name="_Toc421220148"/>
      <w:r>
        <w:lastRenderedPageBreak/>
        <w:t>Conexión</w:t>
      </w:r>
      <w:bookmarkEnd w:id="38"/>
    </w:p>
    <w:p w14:paraId="7A4001DA" w14:textId="77777777" w:rsidR="00967FB7" w:rsidRPr="00967FB7" w:rsidRDefault="00967FB7" w:rsidP="00967FB7"/>
    <w:p w14:paraId="0B128B88" w14:textId="731F37F9" w:rsidR="00967FB7" w:rsidRDefault="00967FB7" w:rsidP="00967FB7">
      <w:r>
        <w:t>Para la inicialización de los componentes de la interfaz el usuario previamente se debe conectar al sistema a bordo del vehículo y configurar la conexión del sistema a través del panel de conexi</w:t>
      </w:r>
      <w:r w:rsidR="00CA7DB8">
        <w:t>ón que ofrece la interfaz.</w:t>
      </w:r>
    </w:p>
    <w:p w14:paraId="54FCA290" w14:textId="322AEBD2" w:rsidR="00CA7DB8" w:rsidRDefault="00CA7DB8" w:rsidP="00967FB7">
      <w:r w:rsidRPr="00CA7DB8">
        <w:rPr>
          <w:highlight w:val="yellow"/>
        </w:rPr>
        <w:t>FALTA VENTANA DE CONEXIÓN</w:t>
      </w:r>
    </w:p>
    <w:p w14:paraId="2914785D" w14:textId="77777777" w:rsidR="00CA7DB8" w:rsidRDefault="00CA7DB8" w:rsidP="00967FB7"/>
    <w:p w14:paraId="115A3DA9" w14:textId="77777777" w:rsidR="00CA7DB8" w:rsidRDefault="00CA7DB8" w:rsidP="00967FB7"/>
    <w:p w14:paraId="4DFC46DF" w14:textId="77777777" w:rsidR="00CA7DB8" w:rsidRDefault="00CA7DB8" w:rsidP="00967FB7"/>
    <w:p w14:paraId="6237C7FB" w14:textId="77777777" w:rsidR="00CA7DB8" w:rsidRDefault="00CA7DB8" w:rsidP="00967FB7"/>
    <w:p w14:paraId="0BE5C18C" w14:textId="77777777" w:rsidR="008467C1" w:rsidRDefault="008467C1" w:rsidP="00967FB7"/>
    <w:p w14:paraId="083EBD54" w14:textId="77777777" w:rsidR="008467C1" w:rsidRDefault="008467C1" w:rsidP="00967FB7"/>
    <w:p w14:paraId="69F1EC19" w14:textId="77777777" w:rsidR="008467C1" w:rsidRDefault="008467C1" w:rsidP="00967FB7"/>
    <w:p w14:paraId="1A41059E" w14:textId="77777777" w:rsidR="006060D5" w:rsidRDefault="006060D5" w:rsidP="00967FB7"/>
    <w:p w14:paraId="10FFC267" w14:textId="77777777" w:rsidR="00CA7DB8" w:rsidRPr="00967FB7" w:rsidRDefault="00CA7DB8" w:rsidP="00967FB7"/>
    <w:p w14:paraId="6F3CF5A8" w14:textId="139645A0" w:rsidR="008F59CC" w:rsidRDefault="007A146D" w:rsidP="0040330D">
      <w:pPr>
        <w:pStyle w:val="Ttulo3"/>
      </w:pPr>
      <w:hyperlink w:anchor="_Toc412054425" w:history="1">
        <w:bookmarkStart w:id="39" w:name="_Toc421220149"/>
        <w:r w:rsidR="008F59CC" w:rsidRPr="00EB4093">
          <w:t>Panel de control</w:t>
        </w:r>
        <w:bookmarkEnd w:id="39"/>
      </w:hyperlink>
    </w:p>
    <w:p w14:paraId="7E6B5322" w14:textId="77777777" w:rsidR="009368C3" w:rsidRDefault="009368C3" w:rsidP="009368C3"/>
    <w:p w14:paraId="4981C4C5" w14:textId="28ED9BF5" w:rsidR="00285FAA" w:rsidRDefault="00285FAA" w:rsidP="00285FAA">
      <w:r>
        <w:t>El panel de control representa uno de los componentes principales de la aplicación, a través de él se informa al usuario del estado general del sistema</w:t>
      </w:r>
      <w:r w:rsidR="008467C1">
        <w:t>, p</w:t>
      </w:r>
      <w:r>
        <w:t>roporcionando la información que se considera crítica y que requiere mayor demanda de atenci</w:t>
      </w:r>
      <w:r w:rsidR="00CA7DB8">
        <w:t>ón por parte del usuario</w:t>
      </w:r>
      <w:r w:rsidR="008467C1">
        <w:t>.</w:t>
      </w:r>
    </w:p>
    <w:p w14:paraId="14F37632" w14:textId="77777777" w:rsidR="008467C1" w:rsidRDefault="00CA7DB8" w:rsidP="00285FAA">
      <w:r>
        <w:t xml:space="preserve">Este panel de control está divido en dos zonas; una dedicada a la interacción </w:t>
      </w:r>
      <w:r w:rsidR="008467C1">
        <w:t>y otra zona dedicada a informar al usuario del estado general del sistema.</w:t>
      </w:r>
    </w:p>
    <w:p w14:paraId="24421D41" w14:textId="17690E79" w:rsidR="008467C1" w:rsidRDefault="008467C1" w:rsidP="00285FAA">
      <w:r>
        <w:t>En la zona de interacción podemos encontrar</w:t>
      </w:r>
      <w:r w:rsidR="00CA7DB8">
        <w:t xml:space="preserve"> comandos básicos de alto nivel como podría ser la selección del vehículo o el cambio de modo de operación con el mismo y comandos de bajo nivel estrechamente relacionados con el controlador del vehículo como el aterrizaje o despegue del vehículo.</w:t>
      </w:r>
    </w:p>
    <w:p w14:paraId="376D5A53" w14:textId="77777777" w:rsidR="00CA7DB8" w:rsidRDefault="00CA7DB8" w:rsidP="00285FAA"/>
    <w:p w14:paraId="429C132C" w14:textId="6E4308A9" w:rsidR="00CA7DB8" w:rsidRDefault="008467C1" w:rsidP="00285FAA">
      <w:r>
        <w:lastRenderedPageBreak/>
        <w:t>En la zona de información se proporciona retroalimentación de parámetros básicos como podría ser</w:t>
      </w:r>
      <w:r w:rsidR="00967FB7">
        <w:t xml:space="preserve"> el estado de la conexión (</w:t>
      </w:r>
      <w:proofErr w:type="spellStart"/>
      <w:r w:rsidR="00967FB7" w:rsidRPr="00967FB7">
        <w:rPr>
          <w:i/>
        </w:rPr>
        <w:t>Wifi</w:t>
      </w:r>
      <w:proofErr w:type="spellEnd"/>
      <w:r w:rsidR="00967FB7" w:rsidRPr="00967FB7">
        <w:rPr>
          <w:i/>
        </w:rPr>
        <w:t xml:space="preserve"> </w:t>
      </w:r>
      <w:proofErr w:type="spellStart"/>
      <w:r w:rsidR="00967FB7" w:rsidRPr="00967FB7">
        <w:rPr>
          <w:i/>
        </w:rPr>
        <w:t>Connection</w:t>
      </w:r>
      <w:proofErr w:type="spellEnd"/>
      <w:r w:rsidR="00967FB7">
        <w:t>) inicialmente desconectado, tomando el valor conectado cuando e</w:t>
      </w:r>
      <w:r w:rsidR="00CA7DB8">
        <w:t>l usuario se conecta al sistema,</w:t>
      </w:r>
      <w:r>
        <w:t xml:space="preserve"> el</w:t>
      </w:r>
      <w:r w:rsidR="00CA7DB8">
        <w:t xml:space="preserve"> indicador de la batería (</w:t>
      </w:r>
      <w:proofErr w:type="spellStart"/>
      <w:r w:rsidR="00CA7DB8" w:rsidRPr="00CA7DB8">
        <w:rPr>
          <w:i/>
        </w:rPr>
        <w:t>battery</w:t>
      </w:r>
      <w:proofErr w:type="spellEnd"/>
      <w:r w:rsidR="00CA7DB8" w:rsidRPr="00CA7DB8">
        <w:rPr>
          <w:i/>
        </w:rPr>
        <w:t xml:space="preserve"> </w:t>
      </w:r>
      <w:proofErr w:type="spellStart"/>
      <w:r w:rsidR="00CA7DB8" w:rsidRPr="00CA7DB8">
        <w:rPr>
          <w:i/>
        </w:rPr>
        <w:t>charge</w:t>
      </w:r>
      <w:proofErr w:type="spellEnd"/>
      <w:r w:rsidR="00CA7DB8">
        <w:t>)</w:t>
      </w:r>
      <w:r>
        <w:t xml:space="preserve"> o</w:t>
      </w:r>
      <w:r w:rsidR="00CA7DB8">
        <w:t xml:space="preserve"> el tiempo que lleva volando el vehículo (</w:t>
      </w:r>
      <w:r w:rsidR="00CA7DB8" w:rsidRPr="00CA7DB8">
        <w:rPr>
          <w:i/>
        </w:rPr>
        <w:t>Flight Time</w:t>
      </w:r>
      <w:r w:rsidR="00CA7DB8">
        <w:t>) tomando como valor cero el momento en el vehículo despega  y considerando la necesidad de realizar un despegue manual del vehículo a través de la aplicación.</w:t>
      </w:r>
    </w:p>
    <w:p w14:paraId="1CB02F89" w14:textId="0A08BA75" w:rsidR="008467C1" w:rsidRDefault="008467C1" w:rsidP="00285FAA">
      <w:r>
        <w:t>Para que el usuario pueda interaccionar con este panel previamente debe haber armado el vehículo a través del valor armado (</w:t>
      </w:r>
      <w:proofErr w:type="spellStart"/>
      <w:r w:rsidRPr="008467C1">
        <w:rPr>
          <w:i/>
        </w:rPr>
        <w:t>armed</w:t>
      </w:r>
      <w:proofErr w:type="spellEnd"/>
      <w:r>
        <w:t>)  con el botón de selección que el panel ofrece, este botón actúa de seguro para evitar por ejemplo que despegue el vehículo en el caso de que no todos los procesos se hayan inicializado correctamente.</w:t>
      </w:r>
    </w:p>
    <w:p w14:paraId="7D9BE1B5" w14:textId="77777777" w:rsidR="00D26027" w:rsidRPr="00CA7DB8" w:rsidRDefault="00D26027" w:rsidP="00285FAA"/>
    <w:p w14:paraId="7D508303" w14:textId="29320F39" w:rsidR="00967FB7" w:rsidRDefault="00CA7DB8" w:rsidP="00CA7DB8">
      <w:pPr>
        <w:jc w:val="center"/>
      </w:pPr>
      <w:r>
        <w:rPr>
          <w:noProof/>
          <w:lang w:eastAsia="es-ES"/>
        </w:rPr>
        <w:drawing>
          <wp:inline distT="0" distB="0" distL="0" distR="0" wp14:anchorId="007ED959" wp14:editId="1D64E46E">
            <wp:extent cx="1939196" cy="3172178"/>
            <wp:effectExtent l="0" t="0" r="444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55680" cy="3199142"/>
                    </a:xfrm>
                    <a:prstGeom prst="rect">
                      <a:avLst/>
                    </a:prstGeom>
                    <a:noFill/>
                    <a:ln>
                      <a:noFill/>
                    </a:ln>
                  </pic:spPr>
                </pic:pic>
              </a:graphicData>
            </a:graphic>
          </wp:inline>
        </w:drawing>
      </w:r>
    </w:p>
    <w:p w14:paraId="373457AC" w14:textId="58E740DB" w:rsidR="00D26027" w:rsidRPr="00D97978" w:rsidRDefault="00D97978" w:rsidP="00D97978">
      <w:pPr>
        <w:jc w:val="center"/>
        <w:rPr>
          <w:i/>
          <w:lang w:val="en-US"/>
        </w:rPr>
      </w:pPr>
      <w:proofErr w:type="spellStart"/>
      <w:r w:rsidRPr="00D97978">
        <w:rPr>
          <w:i/>
          <w:lang w:val="en-US"/>
        </w:rPr>
        <w:t>Figura</w:t>
      </w:r>
      <w:proofErr w:type="spellEnd"/>
      <w:r w:rsidRPr="00D97978">
        <w:rPr>
          <w:i/>
          <w:lang w:val="en-US"/>
        </w:rPr>
        <w:t xml:space="preserve"> 4-6. Panel de control.</w:t>
      </w:r>
    </w:p>
    <w:p w14:paraId="1AD24BC8" w14:textId="77777777" w:rsidR="00D97978" w:rsidRPr="00C30E69" w:rsidRDefault="00D97978" w:rsidP="00C30E69">
      <w:pPr>
        <w:rPr>
          <w:lang w:val="en-US"/>
        </w:rPr>
      </w:pPr>
    </w:p>
    <w:p w14:paraId="0A47AAF6" w14:textId="5C4339DE" w:rsidR="00C30E69" w:rsidRDefault="007A146D" w:rsidP="0040330D">
      <w:pPr>
        <w:pStyle w:val="Ttulo3"/>
      </w:pPr>
      <w:hyperlink w:anchor="_Toc412054426" w:history="1">
        <w:bookmarkStart w:id="40" w:name="_Toc421220150"/>
        <w:r w:rsidR="008F59CC" w:rsidRPr="00013990">
          <w:t>Visualizador de la dinámica del vehículo</w:t>
        </w:r>
        <w:bookmarkEnd w:id="40"/>
      </w:hyperlink>
    </w:p>
    <w:p w14:paraId="3D491195" w14:textId="77777777" w:rsidR="00D26027" w:rsidRDefault="00D26027" w:rsidP="00D26027"/>
    <w:p w14:paraId="0AE7DB0B" w14:textId="2B8EA6BF" w:rsidR="00D26027" w:rsidRDefault="00D26027" w:rsidP="00D57D07">
      <w:r>
        <w:t xml:space="preserve">El visualizador de la dinámica del vehículo está formado por una representación 3D del vehículo, eligiéndose como modelo representativo el ofrecido por </w:t>
      </w:r>
      <w:proofErr w:type="spellStart"/>
      <w:r w:rsidRPr="00D26027">
        <w:rPr>
          <w:i/>
        </w:rPr>
        <w:t>AscTec</w:t>
      </w:r>
      <w:proofErr w:type="spellEnd"/>
      <w:r w:rsidRPr="00D26027">
        <w:rPr>
          <w:i/>
        </w:rPr>
        <w:t xml:space="preserve"> </w:t>
      </w:r>
      <w:proofErr w:type="spellStart"/>
      <w:r w:rsidRPr="00D26027">
        <w:rPr>
          <w:i/>
        </w:rPr>
        <w:t>Pelican</w:t>
      </w:r>
      <w:proofErr w:type="spellEnd"/>
      <w:r>
        <w:rPr>
          <w:i/>
        </w:rPr>
        <w:t xml:space="preserve"> </w:t>
      </w:r>
      <w:r>
        <w:t xml:space="preserve">y una esfera con 3 ejes fijos y otros 3 ejes rotativos. Los 3 ejes fijos representan el sistema de </w:t>
      </w:r>
      <w:r>
        <w:lastRenderedPageBreak/>
        <w:t>coordenadas de referencia, mientras que los ejes rotativos representan los cambios de orientación respecto a este sistema de co</w:t>
      </w:r>
      <w:r w:rsidR="0034782F">
        <w:t>ordenadas.</w:t>
      </w:r>
    </w:p>
    <w:p w14:paraId="1A9FAD4E" w14:textId="3A3277AE" w:rsidR="0034782F" w:rsidRPr="00D26027" w:rsidRDefault="0034782F" w:rsidP="00D57D07">
      <w:r>
        <w:t>En ambas representaciones también se ha proporcionado la visualización del plano, utilizándolo como horizonte para visualizar los movimientos de traslación en el eje y, lo que correspondería a la altitud del vehículo.</w:t>
      </w:r>
    </w:p>
    <w:p w14:paraId="3CADA647" w14:textId="6CD0D06D" w:rsidR="0034782F" w:rsidRDefault="00C30E69" w:rsidP="0034782F">
      <w:pPr>
        <w:jc w:val="center"/>
        <w:rPr>
          <w:lang w:val="en-US"/>
        </w:rPr>
      </w:pPr>
      <w:r>
        <w:rPr>
          <w:noProof/>
          <w:lang w:eastAsia="es-ES"/>
        </w:rPr>
        <w:drawing>
          <wp:inline distT="0" distB="0" distL="0" distR="0" wp14:anchorId="2F6F545B" wp14:editId="268803FF">
            <wp:extent cx="2399185" cy="3952875"/>
            <wp:effectExtent l="0" t="0" r="127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15386" cy="3979568"/>
                    </a:xfrm>
                    <a:prstGeom prst="rect">
                      <a:avLst/>
                    </a:prstGeom>
                    <a:noFill/>
                    <a:ln>
                      <a:noFill/>
                    </a:ln>
                  </pic:spPr>
                </pic:pic>
              </a:graphicData>
            </a:graphic>
          </wp:inline>
        </w:drawing>
      </w:r>
      <w:r w:rsidR="00E074E5">
        <w:rPr>
          <w:noProof/>
          <w:lang w:eastAsia="es-ES"/>
        </w:rPr>
        <w:drawing>
          <wp:inline distT="0" distB="0" distL="0" distR="0" wp14:anchorId="2E6C4E6C" wp14:editId="3634D14C">
            <wp:extent cx="2376827" cy="3914775"/>
            <wp:effectExtent l="0" t="0" r="4445"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76827" cy="3914775"/>
                    </a:xfrm>
                    <a:prstGeom prst="rect">
                      <a:avLst/>
                    </a:prstGeom>
                    <a:noFill/>
                    <a:ln>
                      <a:noFill/>
                    </a:ln>
                  </pic:spPr>
                </pic:pic>
              </a:graphicData>
            </a:graphic>
          </wp:inline>
        </w:drawing>
      </w:r>
    </w:p>
    <w:p w14:paraId="172BA5D2" w14:textId="3A7B22D0" w:rsidR="00D97978" w:rsidRPr="00226839" w:rsidRDefault="00D97978" w:rsidP="00D97978">
      <w:pPr>
        <w:jc w:val="center"/>
        <w:rPr>
          <w:i/>
        </w:rPr>
      </w:pPr>
      <w:r w:rsidRPr="00226839">
        <w:rPr>
          <w:i/>
        </w:rPr>
        <w:t>Figura 4-7. Dinámica del vehículo</w:t>
      </w:r>
    </w:p>
    <w:p w14:paraId="20F366D2" w14:textId="77777777" w:rsidR="00D97978" w:rsidRPr="00226839" w:rsidRDefault="00D97978" w:rsidP="00D97978">
      <w:pPr>
        <w:jc w:val="center"/>
        <w:rPr>
          <w:i/>
        </w:rPr>
      </w:pPr>
    </w:p>
    <w:p w14:paraId="5A77E0DB" w14:textId="09D00FD3" w:rsidR="0034782F" w:rsidRDefault="0034782F" w:rsidP="0034782F">
      <w:pPr>
        <w:jc w:val="left"/>
      </w:pPr>
      <w:r w:rsidRPr="0034782F">
        <w:t>Este tipo de movi</w:t>
      </w:r>
      <w:r>
        <w:t>mi</w:t>
      </w:r>
      <w:r w:rsidRPr="0034782F">
        <w:t>entos de rotaci</w:t>
      </w:r>
      <w:r>
        <w:t xml:space="preserve">ón y traslación son dependientes de las velocidades de giro de cada uno de los motores, funcionando a su vez como indicadores del estado actual de estos y permitiendo al usuario realizar el siguiente cambio de movimiento. </w:t>
      </w:r>
    </w:p>
    <w:p w14:paraId="586DB728" w14:textId="43FA2480" w:rsidR="00974238" w:rsidRPr="0034782F" w:rsidRDefault="00974238" w:rsidP="0034782F">
      <w:pPr>
        <w:jc w:val="left"/>
      </w:pPr>
      <w:r w:rsidRPr="008E661E">
        <w:rPr>
          <w:szCs w:val="24"/>
        </w:rPr>
        <w:t>Los movimientos de rotación sobre los 3 ejes de coordenadas que se utilizan para controlar el cuadricóptero son:</w:t>
      </w:r>
    </w:p>
    <w:p w14:paraId="6DF2618E" w14:textId="77777777" w:rsidR="0034782F" w:rsidRPr="00D97978" w:rsidRDefault="0034782F" w:rsidP="003E3A1A">
      <w:pPr>
        <w:pStyle w:val="Prrafodelista"/>
        <w:numPr>
          <w:ilvl w:val="0"/>
          <w:numId w:val="39"/>
        </w:numPr>
        <w:rPr>
          <w:szCs w:val="24"/>
        </w:rPr>
      </w:pPr>
      <w:r w:rsidRPr="00D97978">
        <w:rPr>
          <w:b/>
          <w:szCs w:val="24"/>
        </w:rPr>
        <w:t>Roll:</w:t>
      </w:r>
      <w:r w:rsidRPr="00D97978">
        <w:rPr>
          <w:szCs w:val="24"/>
        </w:rPr>
        <w:t xml:space="preserve"> movimiento de rotación sobre el eje X. Su variación permite desplazar el cuadricóptero hacia la derecha o la izquierda.</w:t>
      </w:r>
    </w:p>
    <w:p w14:paraId="069572E2" w14:textId="77777777" w:rsidR="0034782F" w:rsidRPr="00D97978" w:rsidRDefault="0034782F" w:rsidP="003E3A1A">
      <w:pPr>
        <w:pStyle w:val="Prrafodelista"/>
        <w:numPr>
          <w:ilvl w:val="0"/>
          <w:numId w:val="39"/>
        </w:numPr>
        <w:rPr>
          <w:szCs w:val="24"/>
        </w:rPr>
      </w:pPr>
      <w:r w:rsidRPr="00D97978">
        <w:rPr>
          <w:b/>
          <w:szCs w:val="24"/>
        </w:rPr>
        <w:t>Pitch:</w:t>
      </w:r>
      <w:r w:rsidRPr="00D97978">
        <w:rPr>
          <w:szCs w:val="24"/>
        </w:rPr>
        <w:t xml:space="preserve"> movimiento de rotación sobre el eje Y. Su variación permite desplazar  el cuadricóptero hacia delante o detrás.</w:t>
      </w:r>
    </w:p>
    <w:p w14:paraId="2E6509F7" w14:textId="77777777" w:rsidR="0034782F" w:rsidRPr="00D97978" w:rsidRDefault="0034782F" w:rsidP="003E3A1A">
      <w:pPr>
        <w:pStyle w:val="Prrafodelista"/>
        <w:numPr>
          <w:ilvl w:val="0"/>
          <w:numId w:val="39"/>
        </w:numPr>
        <w:rPr>
          <w:szCs w:val="24"/>
        </w:rPr>
      </w:pPr>
      <w:proofErr w:type="spellStart"/>
      <w:r w:rsidRPr="00D97978">
        <w:rPr>
          <w:b/>
          <w:szCs w:val="24"/>
        </w:rPr>
        <w:lastRenderedPageBreak/>
        <w:t>Yaw</w:t>
      </w:r>
      <w:proofErr w:type="spellEnd"/>
      <w:r w:rsidRPr="00D97978">
        <w:rPr>
          <w:szCs w:val="24"/>
        </w:rPr>
        <w:t>: movimiento de rotación sobre el eje Z. Su variación permite rotar el  cuadricóptero hacia la derecha o la izquierda.</w:t>
      </w:r>
    </w:p>
    <w:p w14:paraId="04186E6C" w14:textId="77777777" w:rsidR="00974238" w:rsidRDefault="00974238" w:rsidP="00974238">
      <w:pPr>
        <w:autoSpaceDE w:val="0"/>
        <w:autoSpaceDN w:val="0"/>
        <w:adjustRightInd w:val="0"/>
        <w:spacing w:after="0" w:line="240" w:lineRule="auto"/>
        <w:rPr>
          <w:rFonts w:ascii="Arial" w:hAnsi="Arial" w:cs="Arial"/>
          <w:iCs/>
          <w:szCs w:val="24"/>
        </w:rPr>
      </w:pPr>
    </w:p>
    <w:p w14:paraId="4CFA8136" w14:textId="413BDE1E" w:rsidR="00974238" w:rsidRDefault="00974238" w:rsidP="00E802B8">
      <w:pPr>
        <w:autoSpaceDE w:val="0"/>
        <w:autoSpaceDN w:val="0"/>
        <w:adjustRightInd w:val="0"/>
        <w:spacing w:after="0" w:line="240" w:lineRule="auto"/>
        <w:jc w:val="center"/>
        <w:rPr>
          <w:rFonts w:ascii="Arial" w:hAnsi="Arial" w:cs="Arial"/>
          <w:iCs/>
          <w:szCs w:val="24"/>
        </w:rPr>
      </w:pPr>
      <w:r w:rsidRPr="008E661E">
        <w:rPr>
          <w:rFonts w:ascii="Arial" w:hAnsi="Arial" w:cs="Arial"/>
          <w:iCs/>
          <w:noProof/>
          <w:szCs w:val="24"/>
          <w:lang w:eastAsia="es-ES"/>
        </w:rPr>
        <w:drawing>
          <wp:inline distT="0" distB="0" distL="0" distR="0" wp14:anchorId="30C4F526" wp14:editId="495D84A4">
            <wp:extent cx="2159597" cy="2090057"/>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74907" cy="2104874"/>
                    </a:xfrm>
                    <a:prstGeom prst="rect">
                      <a:avLst/>
                    </a:prstGeom>
                    <a:noFill/>
                    <a:ln>
                      <a:noFill/>
                    </a:ln>
                  </pic:spPr>
                </pic:pic>
              </a:graphicData>
            </a:graphic>
          </wp:inline>
        </w:drawing>
      </w:r>
    </w:p>
    <w:p w14:paraId="3B85B916" w14:textId="15E73DF0" w:rsidR="00D97978" w:rsidRPr="00226839" w:rsidRDefault="00D97978" w:rsidP="00D97978">
      <w:pPr>
        <w:jc w:val="center"/>
        <w:rPr>
          <w:i/>
        </w:rPr>
      </w:pPr>
      <w:r w:rsidRPr="00226839">
        <w:rPr>
          <w:i/>
        </w:rPr>
        <w:t>Figura 4-8. Movimientos de rotación.</w:t>
      </w:r>
    </w:p>
    <w:p w14:paraId="753C159B" w14:textId="77777777" w:rsidR="0034782F" w:rsidRPr="008E661E" w:rsidRDefault="0034782F" w:rsidP="00E802B8">
      <w:pPr>
        <w:autoSpaceDE w:val="0"/>
        <w:autoSpaceDN w:val="0"/>
        <w:adjustRightInd w:val="0"/>
        <w:spacing w:after="0" w:line="240" w:lineRule="auto"/>
        <w:jc w:val="center"/>
        <w:rPr>
          <w:rFonts w:ascii="Arial" w:hAnsi="Arial" w:cs="Arial"/>
          <w:iCs/>
          <w:szCs w:val="24"/>
        </w:rPr>
      </w:pPr>
    </w:p>
    <w:p w14:paraId="3850E67F" w14:textId="77777777" w:rsidR="00974238" w:rsidRDefault="00974238" w:rsidP="00974238">
      <w:pPr>
        <w:rPr>
          <w:szCs w:val="24"/>
        </w:rPr>
      </w:pPr>
      <w:r w:rsidRPr="008E661E">
        <w:rPr>
          <w:szCs w:val="24"/>
        </w:rPr>
        <w:t>Estos tres movimientos de rotación se expresan como ángulos, generalmente en radianes.</w:t>
      </w:r>
    </w:p>
    <w:p w14:paraId="7A7EF840" w14:textId="77777777" w:rsidR="00C30E69" w:rsidRPr="00974238" w:rsidRDefault="00C30E69" w:rsidP="00C30E69"/>
    <w:p w14:paraId="3BFF2F7F" w14:textId="3E24D5DF" w:rsidR="00C30E69" w:rsidRDefault="0034782F" w:rsidP="00C30E69">
      <w:r>
        <w:t>Además de la</w:t>
      </w:r>
      <w:r w:rsidR="00D57D07">
        <w:t>s</w:t>
      </w:r>
      <w:r>
        <w:t xml:space="preserve"> dos representaciones 3D, se incluye un panel debajo de cada una de las representaciones </w:t>
      </w:r>
      <w:r w:rsidR="00D57D07">
        <w:t xml:space="preserve">donde </w:t>
      </w:r>
      <w:r>
        <w:t>se indica el valor número con dos decimales de estos movimientos.</w:t>
      </w:r>
    </w:p>
    <w:p w14:paraId="633FD9E1" w14:textId="77777777" w:rsidR="00D97978" w:rsidRPr="00974238" w:rsidRDefault="00D97978" w:rsidP="00C30E69"/>
    <w:p w14:paraId="452BC7DF" w14:textId="3474E855" w:rsidR="008F59CC" w:rsidRDefault="007A146D" w:rsidP="0040330D">
      <w:pPr>
        <w:pStyle w:val="Ttulo3"/>
      </w:pPr>
      <w:hyperlink w:anchor="_Toc412054425" w:history="1">
        <w:bookmarkStart w:id="41" w:name="_Toc421220151"/>
        <w:r w:rsidR="008F59CC" w:rsidRPr="00013990">
          <w:t>Visualizador del entorno percibido</w:t>
        </w:r>
        <w:bookmarkEnd w:id="41"/>
      </w:hyperlink>
    </w:p>
    <w:p w14:paraId="45EB48B3" w14:textId="77777777" w:rsidR="00366C23" w:rsidRDefault="00366C23" w:rsidP="00366C23"/>
    <w:p w14:paraId="6E50C760" w14:textId="72F24BDB" w:rsidR="00366C23" w:rsidRDefault="00366C23" w:rsidP="00366C23">
      <w:r>
        <w:t xml:space="preserve">El visualizador del entorno percibido realiza una abstracción de la escena sobre la que se desarrolla </w:t>
      </w:r>
      <w:r w:rsidR="00D47025">
        <w:t xml:space="preserve">la </w:t>
      </w:r>
      <w:r>
        <w:t>misión</w:t>
      </w:r>
      <w:r w:rsidR="00D47025">
        <w:t xml:space="preserve"> 7 de la competición del IARC descrita en el capítulo 4.2</w:t>
      </w:r>
      <w:r>
        <w:t>, siendo el único componente diseñado específicamente para esta.</w:t>
      </w:r>
    </w:p>
    <w:p w14:paraId="5CC08A84" w14:textId="2FA932A2" w:rsidR="00D47025" w:rsidRDefault="00D47025" w:rsidP="00366C23">
      <w:r>
        <w:t>Teniendo en cuenta las reglas de esta competición. La información que se representa en esta representación es la siguiente:</w:t>
      </w:r>
    </w:p>
    <w:p w14:paraId="77B248AA" w14:textId="5D9F2F2F" w:rsidR="00D47025" w:rsidRDefault="00D47025" w:rsidP="003E3A1A">
      <w:pPr>
        <w:pStyle w:val="Prrafodelista"/>
        <w:numPr>
          <w:ilvl w:val="0"/>
          <w:numId w:val="30"/>
        </w:numPr>
      </w:pPr>
      <w:r>
        <w:t>Posición estimada del vehículo dentro de una rejilla representativa y que no forma parte del escenario real para medir dicha posición.</w:t>
      </w:r>
    </w:p>
    <w:p w14:paraId="31233B5D" w14:textId="3C97DD6B" w:rsidR="00D47025" w:rsidRDefault="00D47025" w:rsidP="003E3A1A">
      <w:pPr>
        <w:pStyle w:val="Prrafodelista"/>
        <w:numPr>
          <w:ilvl w:val="0"/>
          <w:numId w:val="30"/>
        </w:numPr>
      </w:pPr>
      <w:r>
        <w:t>Robots detectados dentro del área de visión del vehículo.</w:t>
      </w:r>
      <w:r w:rsidR="00D91D9E">
        <w:t xml:space="preserve"> </w:t>
      </w:r>
    </w:p>
    <w:p w14:paraId="29162E1C" w14:textId="27787194" w:rsidR="00D91D9E" w:rsidRPr="00366C23" w:rsidRDefault="00D91D9E" w:rsidP="003E3A1A">
      <w:pPr>
        <w:pStyle w:val="Prrafodelista"/>
        <w:numPr>
          <w:ilvl w:val="0"/>
          <w:numId w:val="30"/>
        </w:numPr>
      </w:pPr>
      <w:r>
        <w:t>Intersecciones detectadas del plano real sobre el que desarrolla la misión.</w:t>
      </w:r>
    </w:p>
    <w:p w14:paraId="2842D2E0" w14:textId="1C428696" w:rsidR="004B22DB" w:rsidRDefault="004B22DB" w:rsidP="00D91D9E">
      <w:pPr>
        <w:jc w:val="center"/>
        <w:rPr>
          <w:lang w:val="en-US"/>
        </w:rPr>
      </w:pPr>
      <w:r>
        <w:rPr>
          <w:noProof/>
          <w:lang w:eastAsia="es-ES"/>
        </w:rPr>
        <w:lastRenderedPageBreak/>
        <w:drawing>
          <wp:inline distT="0" distB="0" distL="0" distR="0" wp14:anchorId="33358249" wp14:editId="3B637E55">
            <wp:extent cx="3800759" cy="3696335"/>
            <wp:effectExtent l="0" t="0" r="9525"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9936" r="19556" b="8679"/>
                    <a:stretch/>
                  </pic:blipFill>
                  <pic:spPr bwMode="auto">
                    <a:xfrm>
                      <a:off x="0" y="0"/>
                      <a:ext cx="3801226" cy="3696789"/>
                    </a:xfrm>
                    <a:prstGeom prst="rect">
                      <a:avLst/>
                    </a:prstGeom>
                    <a:noFill/>
                    <a:ln>
                      <a:noFill/>
                    </a:ln>
                    <a:extLst>
                      <a:ext uri="{53640926-AAD7-44D8-BBD7-CCE9431645EC}">
                        <a14:shadowObscured xmlns:a14="http://schemas.microsoft.com/office/drawing/2010/main"/>
                      </a:ext>
                    </a:extLst>
                  </pic:spPr>
                </pic:pic>
              </a:graphicData>
            </a:graphic>
          </wp:inline>
        </w:drawing>
      </w:r>
    </w:p>
    <w:p w14:paraId="60E09446" w14:textId="159310F9" w:rsidR="00D97978" w:rsidRPr="00D97978" w:rsidRDefault="00D97978" w:rsidP="00D97978">
      <w:pPr>
        <w:jc w:val="center"/>
        <w:rPr>
          <w:i/>
          <w:lang w:val="en-US"/>
        </w:rPr>
      </w:pPr>
      <w:proofErr w:type="spellStart"/>
      <w:r w:rsidRPr="00D97978">
        <w:rPr>
          <w:i/>
          <w:lang w:val="en-US"/>
        </w:rPr>
        <w:t>Figura</w:t>
      </w:r>
      <w:proofErr w:type="spellEnd"/>
      <w:r w:rsidRPr="00D97978">
        <w:rPr>
          <w:i/>
          <w:lang w:val="en-US"/>
        </w:rPr>
        <w:t xml:space="preserve"> 4-</w:t>
      </w:r>
      <w:r>
        <w:rPr>
          <w:i/>
          <w:lang w:val="en-US"/>
        </w:rPr>
        <w:t xml:space="preserve">9. </w:t>
      </w:r>
      <w:proofErr w:type="spellStart"/>
      <w:r>
        <w:rPr>
          <w:i/>
          <w:lang w:val="en-US"/>
        </w:rPr>
        <w:t>Entorno</w:t>
      </w:r>
      <w:proofErr w:type="spellEnd"/>
      <w:r>
        <w:rPr>
          <w:i/>
          <w:lang w:val="en-US"/>
        </w:rPr>
        <w:t xml:space="preserve"> </w:t>
      </w:r>
      <w:proofErr w:type="spellStart"/>
      <w:r>
        <w:rPr>
          <w:i/>
          <w:lang w:val="en-US"/>
        </w:rPr>
        <w:t>percibido</w:t>
      </w:r>
      <w:proofErr w:type="spellEnd"/>
    </w:p>
    <w:p w14:paraId="54550D9D" w14:textId="77777777" w:rsidR="00D91D9E" w:rsidRPr="004B22DB" w:rsidRDefault="00D91D9E" w:rsidP="00D91D9E">
      <w:pPr>
        <w:jc w:val="center"/>
        <w:rPr>
          <w:lang w:val="en-US"/>
        </w:rPr>
      </w:pPr>
    </w:p>
    <w:p w14:paraId="3B9F93D3" w14:textId="56A1CC53" w:rsidR="008F59CC" w:rsidRDefault="007A146D" w:rsidP="0040330D">
      <w:pPr>
        <w:pStyle w:val="Ttulo3"/>
      </w:pPr>
      <w:hyperlink w:anchor="_Toc412054426" w:history="1">
        <w:bookmarkStart w:id="42" w:name="_Toc421220152"/>
        <w:r w:rsidR="008F59CC" w:rsidRPr="00013990">
          <w:t>Visualizador del rendimiento del sistema</w:t>
        </w:r>
        <w:bookmarkEnd w:id="42"/>
      </w:hyperlink>
    </w:p>
    <w:p w14:paraId="1278CD01" w14:textId="77777777" w:rsidR="0037667A" w:rsidRDefault="0037667A" w:rsidP="0037667A"/>
    <w:p w14:paraId="3F5D5F5A" w14:textId="13CA94DE" w:rsidR="0037667A" w:rsidRDefault="005F2D93" w:rsidP="0037667A">
      <w:r>
        <w:t>El visualizador del rendimiento del sistema está formado por dos componentes básicos: el visualizador de procesos y el visualizador de mensajes.</w:t>
      </w:r>
    </w:p>
    <w:p w14:paraId="574F8ABC" w14:textId="40C42DCA" w:rsidR="005F2D93" w:rsidRDefault="005F2D93" w:rsidP="0037667A">
      <w:r>
        <w:t>La función del visualizador de procesos es informar al usuario del estado general de los procesos del sistema, pudiéndose encontrar en los siguientes estados:</w:t>
      </w:r>
    </w:p>
    <w:p w14:paraId="201E2D7F" w14:textId="3772F187" w:rsidR="005F2D93" w:rsidRPr="00BE0018" w:rsidRDefault="00BE0018" w:rsidP="003E3A1A">
      <w:pPr>
        <w:pStyle w:val="Prrafodelista"/>
        <w:numPr>
          <w:ilvl w:val="0"/>
          <w:numId w:val="37"/>
        </w:numPr>
      </w:pPr>
      <w:r w:rsidRPr="00BE0018">
        <w:t>Inicializando (</w:t>
      </w:r>
      <w:proofErr w:type="spellStart"/>
      <w:r w:rsidRPr="008F7F3B">
        <w:rPr>
          <w:i/>
        </w:rPr>
        <w:t>Initializing</w:t>
      </w:r>
      <w:proofErr w:type="spellEnd"/>
      <w:r w:rsidRPr="00BE0018">
        <w:t>).</w:t>
      </w:r>
      <w:r>
        <w:t xml:space="preserve"> El proceso</w:t>
      </w:r>
      <w:r w:rsidRPr="00BE0018">
        <w:t xml:space="preserve"> se est</w:t>
      </w:r>
      <w:r>
        <w:t>á preparando para ejecutarse.</w:t>
      </w:r>
    </w:p>
    <w:p w14:paraId="3D8B1B83" w14:textId="2C9717ED" w:rsidR="00BE0018" w:rsidRPr="008F7F3B" w:rsidRDefault="00BE0018" w:rsidP="003E3A1A">
      <w:pPr>
        <w:pStyle w:val="Prrafodelista"/>
        <w:numPr>
          <w:ilvl w:val="0"/>
          <w:numId w:val="37"/>
        </w:numPr>
      </w:pPr>
      <w:r w:rsidRPr="008F7F3B">
        <w:t>Corriendo (</w:t>
      </w:r>
      <w:proofErr w:type="spellStart"/>
      <w:r w:rsidRPr="008F7F3B">
        <w:rPr>
          <w:i/>
        </w:rPr>
        <w:t>Running</w:t>
      </w:r>
      <w:proofErr w:type="spellEnd"/>
      <w:r w:rsidRPr="008F7F3B">
        <w:t>).</w:t>
      </w:r>
      <w:r w:rsidR="008F7F3B" w:rsidRPr="008F7F3B">
        <w:t xml:space="preserve"> El proceso se est</w:t>
      </w:r>
      <w:r w:rsidR="008F7F3B">
        <w:t>á ejecutando normalmente en el sistema.</w:t>
      </w:r>
    </w:p>
    <w:p w14:paraId="0B5E3B52" w14:textId="62BFD7DB" w:rsidR="00817D89" w:rsidRPr="008F7F3B" w:rsidRDefault="00BE0018" w:rsidP="003E3A1A">
      <w:pPr>
        <w:pStyle w:val="Prrafodelista"/>
        <w:numPr>
          <w:ilvl w:val="0"/>
          <w:numId w:val="37"/>
        </w:numPr>
      </w:pPr>
      <w:r w:rsidRPr="008F7F3B">
        <w:t>Esperando (</w:t>
      </w:r>
      <w:proofErr w:type="spellStart"/>
      <w:r w:rsidRPr="008F7F3B">
        <w:rPr>
          <w:i/>
        </w:rPr>
        <w:t>Waiting</w:t>
      </w:r>
      <w:proofErr w:type="spellEnd"/>
      <w:r w:rsidRPr="008F7F3B">
        <w:t>).</w:t>
      </w:r>
      <w:r w:rsidR="008F7F3B" w:rsidRPr="008F7F3B">
        <w:t xml:space="preserve"> El proceso entrará</w:t>
      </w:r>
      <w:r w:rsidR="008F7F3B">
        <w:t xml:space="preserve"> en este estado cuando se requiera información crítica para continuar su ejecución normal en el sistema.</w:t>
      </w:r>
    </w:p>
    <w:p w14:paraId="437E8BE7" w14:textId="24D31411" w:rsidR="00BE0018" w:rsidRPr="008F7F3B" w:rsidRDefault="00BE0018" w:rsidP="003E3A1A">
      <w:pPr>
        <w:pStyle w:val="Prrafodelista"/>
        <w:numPr>
          <w:ilvl w:val="0"/>
          <w:numId w:val="37"/>
        </w:numPr>
      </w:pPr>
      <w:r w:rsidRPr="008F7F3B">
        <w:t>Durmiendo (</w:t>
      </w:r>
      <w:r w:rsidRPr="008F7F3B">
        <w:rPr>
          <w:i/>
        </w:rPr>
        <w:t>Sleeping</w:t>
      </w:r>
      <w:r w:rsidRPr="008F7F3B">
        <w:t>).</w:t>
      </w:r>
      <w:r w:rsidR="008F7F3B" w:rsidRPr="008F7F3B">
        <w:t xml:space="preserve"> El pro</w:t>
      </w:r>
      <w:r w:rsidR="008F7F3B">
        <w:t>ceso no ejecuta ninguna instrucción pero está preparado para volver en cualquier momento a su ejecución normal.</w:t>
      </w:r>
    </w:p>
    <w:p w14:paraId="61A27D04" w14:textId="499F4047" w:rsidR="00BE0018" w:rsidRPr="00BE0018" w:rsidRDefault="00BE0018" w:rsidP="003E3A1A">
      <w:pPr>
        <w:pStyle w:val="Prrafodelista"/>
        <w:numPr>
          <w:ilvl w:val="0"/>
          <w:numId w:val="37"/>
        </w:numPr>
      </w:pPr>
      <w:r w:rsidRPr="00BE0018">
        <w:t>Parando (</w:t>
      </w:r>
      <w:proofErr w:type="spellStart"/>
      <w:r w:rsidRPr="008F7F3B">
        <w:rPr>
          <w:i/>
        </w:rPr>
        <w:t>Stopping</w:t>
      </w:r>
      <w:proofErr w:type="spellEnd"/>
      <w:r w:rsidRPr="00BE0018">
        <w:t>).</w:t>
      </w:r>
      <w:r w:rsidR="008F7F3B">
        <w:t xml:space="preserve"> La ejecución normal del proceso ha sido interrumpida.</w:t>
      </w:r>
    </w:p>
    <w:p w14:paraId="43DF4791" w14:textId="014C7570" w:rsidR="00BE0018" w:rsidRDefault="00BE0018" w:rsidP="003E3A1A">
      <w:pPr>
        <w:pStyle w:val="Prrafodelista"/>
        <w:numPr>
          <w:ilvl w:val="0"/>
          <w:numId w:val="37"/>
        </w:numPr>
      </w:pPr>
      <w:r>
        <w:t>Recuperando (</w:t>
      </w:r>
      <w:proofErr w:type="spellStart"/>
      <w:r w:rsidRPr="008F7F3B">
        <w:rPr>
          <w:i/>
        </w:rPr>
        <w:t>Recovering</w:t>
      </w:r>
      <w:proofErr w:type="spellEnd"/>
      <w:r>
        <w:t>). El proceso se está recuperando de un error inesperado en el sistema.</w:t>
      </w:r>
    </w:p>
    <w:p w14:paraId="7956C22B" w14:textId="77777777" w:rsidR="00817D89" w:rsidRPr="00BE0018" w:rsidRDefault="00817D89" w:rsidP="0037667A"/>
    <w:p w14:paraId="29D8051C" w14:textId="1687C025" w:rsidR="00817D89" w:rsidRDefault="00817D89" w:rsidP="0037667A">
      <w:r>
        <w:t>Este estado va a acompañado por el tiempo de inicio en el sistema tomando como referencia el tiempo de vuelo que indica el panel de control y el tiempo de fin de ejecución en el sistema.</w:t>
      </w:r>
    </w:p>
    <w:p w14:paraId="5A6587E7" w14:textId="66129B89" w:rsidR="00817D89" w:rsidRDefault="00817D89" w:rsidP="0037667A">
      <w:r>
        <w:t>Además de esta información ofrece información acerca del rendimiento en general como podría ser la carga de procesamiento medida como en porcentaje de CPU que ocupa y el número de hilos de ejecución o la memoria que consume dicho proceso.</w:t>
      </w:r>
    </w:p>
    <w:p w14:paraId="77E79C25" w14:textId="0B889DB6" w:rsidR="00817D89" w:rsidRDefault="00F12937" w:rsidP="0037667A">
      <w:r>
        <w:t xml:space="preserve">El visualizador de mensajes ofrece información acerca del estado de los procesos organizada por tiempo a través de un identificador temporal o </w:t>
      </w:r>
      <w:proofErr w:type="spellStart"/>
      <w:r w:rsidRPr="00F12937">
        <w:rPr>
          <w:i/>
        </w:rPr>
        <w:t>timestamp</w:t>
      </w:r>
      <w:proofErr w:type="spellEnd"/>
      <w:r>
        <w:t>, está información se recibe del proceso supervisor del sistema y está clasificada en los siguientes niveles de severidad:</w:t>
      </w:r>
    </w:p>
    <w:p w14:paraId="7E1D2B47" w14:textId="77777777" w:rsidR="00F12937" w:rsidRPr="00F12937" w:rsidRDefault="00F12937" w:rsidP="00F12937">
      <w:pPr>
        <w:spacing w:before="100" w:beforeAutospacing="1" w:after="100" w:afterAutospacing="1" w:line="240" w:lineRule="auto"/>
        <w:jc w:val="left"/>
        <w:rPr>
          <w:rFonts w:eastAsia="Times New Roman" w:cs="Times New Roman"/>
          <w:szCs w:val="24"/>
          <w:lang w:eastAsia="es-ES"/>
        </w:rPr>
      </w:pPr>
      <w:r w:rsidRPr="00F12937">
        <w:rPr>
          <w:rFonts w:ascii="Courier New" w:eastAsia="Times New Roman" w:hAnsi="Courier New" w:cs="Courier New"/>
          <w:sz w:val="20"/>
          <w:szCs w:val="20"/>
          <w:lang w:eastAsia="es-ES"/>
        </w:rPr>
        <w:t>DEBUG</w:t>
      </w:r>
      <w:r w:rsidRPr="00F12937">
        <w:rPr>
          <w:rFonts w:eastAsia="Times New Roman" w:cs="Times New Roman"/>
          <w:szCs w:val="24"/>
          <w:lang w:eastAsia="es-ES"/>
        </w:rPr>
        <w:t xml:space="preserve"> </w:t>
      </w:r>
    </w:p>
    <w:p w14:paraId="646F4101" w14:textId="6094F645" w:rsidR="004C3F81" w:rsidRPr="004C3F81" w:rsidRDefault="004C3F81" w:rsidP="003E3A1A">
      <w:pPr>
        <w:numPr>
          <w:ilvl w:val="0"/>
          <w:numId w:val="31"/>
        </w:numPr>
        <w:spacing w:before="100" w:beforeAutospacing="1" w:after="100" w:afterAutospacing="1" w:line="240" w:lineRule="auto"/>
        <w:jc w:val="left"/>
        <w:rPr>
          <w:rFonts w:eastAsia="Times New Roman" w:cs="Times New Roman"/>
          <w:szCs w:val="24"/>
          <w:lang w:eastAsia="es-ES"/>
        </w:rPr>
      </w:pPr>
      <w:r w:rsidRPr="004C3F81">
        <w:rPr>
          <w:rFonts w:eastAsia="Times New Roman" w:cs="Times New Roman"/>
          <w:szCs w:val="24"/>
          <w:lang w:eastAsia="es-ES"/>
        </w:rPr>
        <w:t>Esta información se env</w:t>
      </w:r>
      <w:r>
        <w:rPr>
          <w:rFonts w:eastAsia="Times New Roman" w:cs="Times New Roman"/>
          <w:szCs w:val="24"/>
          <w:lang w:eastAsia="es-ES"/>
        </w:rPr>
        <w:t>ía en</w:t>
      </w:r>
      <w:r w:rsidRPr="004C3F81">
        <w:rPr>
          <w:rFonts w:eastAsia="Times New Roman" w:cs="Times New Roman"/>
          <w:szCs w:val="24"/>
          <w:lang w:eastAsia="es-ES"/>
        </w:rPr>
        <w:t xml:space="preserve"> estado de validaci</w:t>
      </w:r>
      <w:r>
        <w:rPr>
          <w:rFonts w:eastAsia="Times New Roman" w:cs="Times New Roman"/>
          <w:szCs w:val="24"/>
          <w:lang w:eastAsia="es-ES"/>
        </w:rPr>
        <w:t>ón del sistema y sirve para realizar pruebas unitarias que verifiquen la robustez de cada uno de los procesos del sistema.</w:t>
      </w:r>
    </w:p>
    <w:p w14:paraId="3EB9E529" w14:textId="7C992CBC" w:rsidR="004C3F81" w:rsidRDefault="004C3F81" w:rsidP="003E3A1A">
      <w:pPr>
        <w:numPr>
          <w:ilvl w:val="0"/>
          <w:numId w:val="31"/>
        </w:numPr>
        <w:spacing w:before="100" w:beforeAutospacing="1" w:after="100" w:afterAutospacing="1" w:line="240" w:lineRule="auto"/>
        <w:jc w:val="left"/>
        <w:rPr>
          <w:rFonts w:eastAsia="Times New Roman" w:cs="Times New Roman"/>
          <w:szCs w:val="24"/>
          <w:lang w:val="en-US" w:eastAsia="es-ES"/>
        </w:rPr>
      </w:pPr>
      <w:proofErr w:type="spellStart"/>
      <w:r>
        <w:rPr>
          <w:rFonts w:eastAsia="Times New Roman" w:cs="Times New Roman"/>
          <w:szCs w:val="24"/>
          <w:lang w:val="en-US" w:eastAsia="es-ES"/>
        </w:rPr>
        <w:t>Ejemplos</w:t>
      </w:r>
      <w:proofErr w:type="spellEnd"/>
      <w:r>
        <w:rPr>
          <w:rFonts w:eastAsia="Times New Roman" w:cs="Times New Roman"/>
          <w:szCs w:val="24"/>
          <w:lang w:val="en-US" w:eastAsia="es-ES"/>
        </w:rPr>
        <w:t>:</w:t>
      </w:r>
    </w:p>
    <w:p w14:paraId="19530EEF" w14:textId="28959CB8" w:rsidR="00F12937" w:rsidRPr="00F12937" w:rsidRDefault="004C3F81" w:rsidP="003E3A1A">
      <w:pPr>
        <w:numPr>
          <w:ilvl w:val="1"/>
          <w:numId w:val="31"/>
        </w:numPr>
        <w:spacing w:before="100" w:beforeAutospacing="1" w:after="100" w:afterAutospacing="1" w:line="240" w:lineRule="auto"/>
        <w:jc w:val="left"/>
        <w:rPr>
          <w:rFonts w:eastAsia="Times New Roman" w:cs="Times New Roman"/>
          <w:szCs w:val="24"/>
          <w:lang w:eastAsia="es-ES"/>
        </w:rPr>
      </w:pPr>
      <w:r w:rsidRPr="004C3F81">
        <w:rPr>
          <w:rFonts w:eastAsia="Times New Roman" w:cs="Times New Roman"/>
          <w:szCs w:val="24"/>
          <w:lang w:eastAsia="es-ES"/>
        </w:rPr>
        <w:t xml:space="preserve">Recibido mensaje en el </w:t>
      </w:r>
      <w:proofErr w:type="spellStart"/>
      <w:r w:rsidRPr="004C3F81">
        <w:rPr>
          <w:rFonts w:eastAsia="Times New Roman" w:cs="Times New Roman"/>
          <w:i/>
          <w:szCs w:val="24"/>
          <w:lang w:eastAsia="es-ES"/>
        </w:rPr>
        <w:t>topic</w:t>
      </w:r>
      <w:proofErr w:type="spellEnd"/>
      <w:r w:rsidRPr="004C3F81">
        <w:rPr>
          <w:rFonts w:eastAsia="Times New Roman" w:cs="Times New Roman"/>
          <w:szCs w:val="24"/>
          <w:lang w:eastAsia="es-ES"/>
        </w:rPr>
        <w:t xml:space="preserve"> X desde el proceso Y</w:t>
      </w:r>
      <w:r>
        <w:rPr>
          <w:rFonts w:eastAsia="Times New Roman" w:cs="Times New Roman"/>
          <w:szCs w:val="24"/>
          <w:lang w:eastAsia="es-ES"/>
        </w:rPr>
        <w:t>.</w:t>
      </w:r>
    </w:p>
    <w:p w14:paraId="0EAA020F" w14:textId="2C1B364C" w:rsidR="004C3F81" w:rsidRDefault="004C3F81" w:rsidP="003E3A1A">
      <w:pPr>
        <w:numPr>
          <w:ilvl w:val="1"/>
          <w:numId w:val="31"/>
        </w:numPr>
        <w:spacing w:before="100" w:beforeAutospacing="1" w:after="100" w:afterAutospacing="1" w:line="240" w:lineRule="auto"/>
        <w:jc w:val="left"/>
        <w:rPr>
          <w:rFonts w:eastAsia="Times New Roman" w:cs="Times New Roman"/>
          <w:szCs w:val="24"/>
          <w:lang w:eastAsia="es-ES"/>
        </w:rPr>
      </w:pPr>
      <w:r>
        <w:rPr>
          <w:rFonts w:eastAsia="Times New Roman" w:cs="Times New Roman"/>
          <w:szCs w:val="24"/>
          <w:lang w:eastAsia="es-ES"/>
        </w:rPr>
        <w:t>Se han enviado 20 bytes a través del socket 10.</w:t>
      </w:r>
    </w:p>
    <w:p w14:paraId="559CE4FB" w14:textId="77777777" w:rsidR="00F12937" w:rsidRPr="00F12937" w:rsidRDefault="00F12937" w:rsidP="00F12937">
      <w:pPr>
        <w:spacing w:before="100" w:beforeAutospacing="1" w:after="100" w:afterAutospacing="1" w:line="240" w:lineRule="auto"/>
        <w:jc w:val="left"/>
        <w:rPr>
          <w:rFonts w:eastAsia="Times New Roman" w:cs="Times New Roman"/>
          <w:szCs w:val="24"/>
          <w:lang w:eastAsia="es-ES"/>
        </w:rPr>
      </w:pPr>
      <w:r w:rsidRPr="00F12937">
        <w:rPr>
          <w:rFonts w:ascii="Courier New" w:eastAsia="Times New Roman" w:hAnsi="Courier New" w:cs="Courier New"/>
          <w:sz w:val="20"/>
          <w:szCs w:val="20"/>
          <w:lang w:eastAsia="es-ES"/>
        </w:rPr>
        <w:t>INFO</w:t>
      </w:r>
      <w:r w:rsidRPr="00F12937">
        <w:rPr>
          <w:rFonts w:eastAsia="Times New Roman" w:cs="Times New Roman"/>
          <w:szCs w:val="24"/>
          <w:lang w:eastAsia="es-ES"/>
        </w:rPr>
        <w:t xml:space="preserve"> </w:t>
      </w:r>
    </w:p>
    <w:p w14:paraId="2AFED1C9" w14:textId="0C4ABA81" w:rsidR="004C3F81" w:rsidRPr="004C3F81" w:rsidRDefault="004C3F81" w:rsidP="003E3A1A">
      <w:pPr>
        <w:numPr>
          <w:ilvl w:val="0"/>
          <w:numId w:val="32"/>
        </w:numPr>
        <w:spacing w:before="100" w:beforeAutospacing="1" w:after="100" w:afterAutospacing="1" w:line="240" w:lineRule="auto"/>
        <w:jc w:val="left"/>
        <w:rPr>
          <w:rFonts w:eastAsia="Times New Roman" w:cs="Times New Roman"/>
          <w:szCs w:val="24"/>
          <w:lang w:eastAsia="es-ES"/>
        </w:rPr>
      </w:pPr>
      <w:r>
        <w:rPr>
          <w:rFonts w:eastAsia="Times New Roman" w:cs="Times New Roman"/>
          <w:szCs w:val="24"/>
          <w:lang w:eastAsia="es-ES"/>
        </w:rPr>
        <w:t>Información emitida por el propio programador en el código del sistema y que puede ser útil al usuario de la aplicación,</w:t>
      </w:r>
    </w:p>
    <w:p w14:paraId="7F094300" w14:textId="7C33D633" w:rsidR="00F12937" w:rsidRPr="00F12937" w:rsidRDefault="004C3F81" w:rsidP="003E3A1A">
      <w:pPr>
        <w:numPr>
          <w:ilvl w:val="0"/>
          <w:numId w:val="32"/>
        </w:numPr>
        <w:spacing w:before="100" w:beforeAutospacing="1" w:after="100" w:afterAutospacing="1" w:line="240" w:lineRule="auto"/>
        <w:jc w:val="left"/>
        <w:rPr>
          <w:rFonts w:eastAsia="Times New Roman" w:cs="Times New Roman"/>
          <w:szCs w:val="24"/>
          <w:lang w:val="en-US" w:eastAsia="es-ES"/>
        </w:rPr>
      </w:pPr>
      <w:proofErr w:type="spellStart"/>
      <w:r>
        <w:rPr>
          <w:rFonts w:eastAsia="Times New Roman" w:cs="Times New Roman"/>
          <w:szCs w:val="24"/>
          <w:lang w:val="en-US" w:eastAsia="es-ES"/>
        </w:rPr>
        <w:t>Ejemplos</w:t>
      </w:r>
      <w:proofErr w:type="spellEnd"/>
      <w:r>
        <w:rPr>
          <w:rFonts w:eastAsia="Times New Roman" w:cs="Times New Roman"/>
          <w:szCs w:val="24"/>
          <w:lang w:val="en-US" w:eastAsia="es-ES"/>
        </w:rPr>
        <w:t>:</w:t>
      </w:r>
    </w:p>
    <w:p w14:paraId="215C64B1" w14:textId="34780A67" w:rsidR="00F12937" w:rsidRPr="00F12937" w:rsidRDefault="004C3F81" w:rsidP="003E3A1A">
      <w:pPr>
        <w:numPr>
          <w:ilvl w:val="1"/>
          <w:numId w:val="32"/>
        </w:numPr>
        <w:spacing w:before="100" w:beforeAutospacing="1" w:after="100" w:afterAutospacing="1" w:line="240" w:lineRule="auto"/>
        <w:jc w:val="left"/>
        <w:rPr>
          <w:rFonts w:eastAsia="Times New Roman" w:cs="Times New Roman"/>
          <w:szCs w:val="24"/>
          <w:lang w:eastAsia="es-ES"/>
        </w:rPr>
      </w:pPr>
      <w:r>
        <w:rPr>
          <w:rFonts w:eastAsia="Times New Roman" w:cs="Times New Roman"/>
          <w:szCs w:val="24"/>
          <w:lang w:eastAsia="es-ES"/>
        </w:rPr>
        <w:t>“Nodo inicializado”</w:t>
      </w:r>
    </w:p>
    <w:p w14:paraId="708FA05B" w14:textId="14D7F163" w:rsidR="00F12937" w:rsidRPr="00D902C8" w:rsidRDefault="00F12937" w:rsidP="003E3A1A">
      <w:pPr>
        <w:numPr>
          <w:ilvl w:val="1"/>
          <w:numId w:val="32"/>
        </w:numPr>
        <w:spacing w:before="100" w:beforeAutospacing="1" w:after="100" w:afterAutospacing="1" w:line="240" w:lineRule="auto"/>
        <w:jc w:val="left"/>
        <w:rPr>
          <w:rFonts w:eastAsia="Times New Roman" w:cs="Times New Roman"/>
          <w:szCs w:val="24"/>
          <w:lang w:eastAsia="es-ES"/>
        </w:rPr>
      </w:pPr>
      <w:r w:rsidRPr="00D902C8">
        <w:rPr>
          <w:rFonts w:eastAsia="Times New Roman" w:cs="Times New Roman"/>
          <w:szCs w:val="24"/>
          <w:lang w:eastAsia="es-ES"/>
        </w:rPr>
        <w:t>"</w:t>
      </w:r>
      <w:r w:rsidR="004C3F81" w:rsidRPr="00D902C8">
        <w:rPr>
          <w:rFonts w:eastAsia="Times New Roman" w:cs="Times New Roman"/>
          <w:szCs w:val="24"/>
          <w:lang w:eastAsia="es-ES"/>
        </w:rPr>
        <w:t xml:space="preserve">Se ha publicado en el </w:t>
      </w:r>
      <w:proofErr w:type="spellStart"/>
      <w:r w:rsidR="004C3F81" w:rsidRPr="00D902C8">
        <w:rPr>
          <w:rFonts w:eastAsia="Times New Roman" w:cs="Times New Roman"/>
          <w:szCs w:val="24"/>
          <w:lang w:eastAsia="es-ES"/>
        </w:rPr>
        <w:t>topic</w:t>
      </w:r>
      <w:proofErr w:type="spellEnd"/>
      <w:r w:rsidR="004C3F81" w:rsidRPr="00D902C8">
        <w:rPr>
          <w:rFonts w:eastAsia="Times New Roman" w:cs="Times New Roman"/>
          <w:szCs w:val="24"/>
          <w:lang w:eastAsia="es-ES"/>
        </w:rPr>
        <w:t xml:space="preserve"> X con el mensaje Y”.</w:t>
      </w:r>
      <w:r w:rsidRPr="00D902C8">
        <w:rPr>
          <w:rFonts w:eastAsia="Times New Roman" w:cs="Times New Roman"/>
          <w:szCs w:val="24"/>
          <w:lang w:eastAsia="es-ES"/>
        </w:rPr>
        <w:t xml:space="preserve"> </w:t>
      </w:r>
    </w:p>
    <w:p w14:paraId="5107BCE4" w14:textId="7F71D149" w:rsidR="00F12937" w:rsidRPr="00F12937" w:rsidRDefault="004C3F81" w:rsidP="003E3A1A">
      <w:pPr>
        <w:numPr>
          <w:ilvl w:val="1"/>
          <w:numId w:val="32"/>
        </w:numPr>
        <w:spacing w:before="100" w:beforeAutospacing="1" w:after="100" w:afterAutospacing="1" w:line="240" w:lineRule="auto"/>
        <w:jc w:val="left"/>
        <w:rPr>
          <w:rFonts w:eastAsia="Times New Roman" w:cs="Times New Roman"/>
          <w:szCs w:val="24"/>
          <w:lang w:eastAsia="es-ES"/>
        </w:rPr>
      </w:pPr>
      <w:r w:rsidRPr="004C3F81">
        <w:rPr>
          <w:rFonts w:eastAsia="Times New Roman" w:cs="Times New Roman"/>
          <w:szCs w:val="24"/>
          <w:lang w:eastAsia="es-ES"/>
        </w:rPr>
        <w:t>"Nuevo sub</w:t>
      </w:r>
      <w:r>
        <w:rPr>
          <w:rFonts w:eastAsia="Times New Roman" w:cs="Times New Roman"/>
          <w:szCs w:val="24"/>
          <w:lang w:eastAsia="es-ES"/>
        </w:rPr>
        <w:t>s</w:t>
      </w:r>
      <w:r w:rsidRPr="004C3F81">
        <w:rPr>
          <w:rFonts w:eastAsia="Times New Roman" w:cs="Times New Roman"/>
          <w:szCs w:val="24"/>
          <w:lang w:eastAsia="es-ES"/>
        </w:rPr>
        <w:t xml:space="preserve">criptor Y en el </w:t>
      </w:r>
      <w:proofErr w:type="spellStart"/>
      <w:r w:rsidRPr="004C3F81">
        <w:rPr>
          <w:rFonts w:eastAsia="Times New Roman" w:cs="Times New Roman"/>
          <w:i/>
          <w:szCs w:val="24"/>
          <w:lang w:eastAsia="es-ES"/>
        </w:rPr>
        <w:t>topic</w:t>
      </w:r>
      <w:proofErr w:type="spellEnd"/>
      <w:r w:rsidRPr="004C3F81">
        <w:rPr>
          <w:rFonts w:eastAsia="Times New Roman" w:cs="Times New Roman"/>
          <w:szCs w:val="24"/>
          <w:lang w:eastAsia="es-ES"/>
        </w:rPr>
        <w:t xml:space="preserve"> X</w:t>
      </w:r>
      <w:r>
        <w:rPr>
          <w:rFonts w:eastAsia="Times New Roman" w:cs="Times New Roman"/>
          <w:szCs w:val="24"/>
          <w:lang w:eastAsia="es-ES"/>
        </w:rPr>
        <w:t>”.</w:t>
      </w:r>
    </w:p>
    <w:p w14:paraId="30E65E28" w14:textId="77777777" w:rsidR="00F12937" w:rsidRPr="00F12937" w:rsidRDefault="00F12937" w:rsidP="00F12937">
      <w:pPr>
        <w:spacing w:before="100" w:beforeAutospacing="1" w:after="100" w:afterAutospacing="1" w:line="240" w:lineRule="auto"/>
        <w:jc w:val="left"/>
        <w:rPr>
          <w:rFonts w:eastAsia="Times New Roman" w:cs="Times New Roman"/>
          <w:szCs w:val="24"/>
          <w:lang w:val="en-US" w:eastAsia="es-ES"/>
        </w:rPr>
      </w:pPr>
      <w:r w:rsidRPr="004C3F81">
        <w:rPr>
          <w:rFonts w:ascii="Courier New" w:eastAsia="Times New Roman" w:hAnsi="Courier New" w:cs="Courier New"/>
          <w:sz w:val="20"/>
          <w:szCs w:val="20"/>
          <w:lang w:val="en-US" w:eastAsia="es-ES"/>
        </w:rPr>
        <w:t>WARN</w:t>
      </w:r>
      <w:r w:rsidRPr="00F12937">
        <w:rPr>
          <w:rFonts w:eastAsia="Times New Roman" w:cs="Times New Roman"/>
          <w:szCs w:val="24"/>
          <w:lang w:val="en-US" w:eastAsia="es-ES"/>
        </w:rPr>
        <w:t xml:space="preserve"> </w:t>
      </w:r>
    </w:p>
    <w:p w14:paraId="4C76CEA9" w14:textId="159DD3D9" w:rsidR="004C3F81" w:rsidRDefault="004C3F81" w:rsidP="003E3A1A">
      <w:pPr>
        <w:numPr>
          <w:ilvl w:val="0"/>
          <w:numId w:val="33"/>
        </w:numPr>
        <w:spacing w:before="100" w:beforeAutospacing="1" w:after="100" w:afterAutospacing="1" w:line="240" w:lineRule="auto"/>
        <w:jc w:val="left"/>
        <w:rPr>
          <w:rFonts w:eastAsia="Times New Roman" w:cs="Times New Roman"/>
          <w:szCs w:val="24"/>
          <w:lang w:eastAsia="es-ES"/>
        </w:rPr>
      </w:pPr>
      <w:r>
        <w:rPr>
          <w:rFonts w:eastAsia="Times New Roman" w:cs="Times New Roman"/>
          <w:szCs w:val="24"/>
          <w:lang w:eastAsia="es-ES"/>
        </w:rPr>
        <w:t>Información que el usuario pueda encontrar alarmante y que pueda afectar al correcto funcionamiento del sistema.</w:t>
      </w:r>
    </w:p>
    <w:p w14:paraId="35F8931D" w14:textId="096E8A23" w:rsidR="00BE0018" w:rsidRPr="00BE0018" w:rsidRDefault="004C3F81" w:rsidP="003E3A1A">
      <w:pPr>
        <w:numPr>
          <w:ilvl w:val="0"/>
          <w:numId w:val="33"/>
        </w:numPr>
        <w:spacing w:before="100" w:beforeAutospacing="1" w:after="100" w:afterAutospacing="1" w:line="240" w:lineRule="auto"/>
        <w:jc w:val="left"/>
        <w:rPr>
          <w:rFonts w:eastAsia="Times New Roman" w:cs="Times New Roman"/>
          <w:szCs w:val="24"/>
          <w:lang w:eastAsia="es-ES"/>
        </w:rPr>
      </w:pPr>
      <w:r>
        <w:rPr>
          <w:rFonts w:eastAsia="Times New Roman" w:cs="Times New Roman"/>
          <w:szCs w:val="24"/>
          <w:lang w:eastAsia="es-ES"/>
        </w:rPr>
        <w:t>Ejemplo:</w:t>
      </w:r>
    </w:p>
    <w:p w14:paraId="544F9674" w14:textId="5F1E6D58" w:rsidR="00F12937" w:rsidRPr="00F12937" w:rsidRDefault="00F12937" w:rsidP="003E3A1A">
      <w:pPr>
        <w:numPr>
          <w:ilvl w:val="1"/>
          <w:numId w:val="33"/>
        </w:numPr>
        <w:spacing w:before="100" w:beforeAutospacing="1" w:after="100" w:afterAutospacing="1" w:line="240" w:lineRule="auto"/>
        <w:jc w:val="left"/>
        <w:rPr>
          <w:rFonts w:eastAsia="Times New Roman" w:cs="Times New Roman"/>
          <w:szCs w:val="24"/>
          <w:lang w:eastAsia="es-ES"/>
        </w:rPr>
      </w:pPr>
      <w:r w:rsidRPr="00F12937">
        <w:rPr>
          <w:rFonts w:eastAsia="Times New Roman" w:cs="Times New Roman"/>
          <w:szCs w:val="24"/>
          <w:lang w:eastAsia="es-ES"/>
        </w:rPr>
        <w:t>"</w:t>
      </w:r>
      <w:r w:rsidR="004C3F81" w:rsidRPr="004C3F81">
        <w:rPr>
          <w:rFonts w:eastAsia="Times New Roman" w:cs="Times New Roman"/>
          <w:szCs w:val="24"/>
          <w:lang w:eastAsia="es-ES"/>
        </w:rPr>
        <w:t>No se pudo cargar la configuraci</w:t>
      </w:r>
      <w:r w:rsidR="004C3F81">
        <w:rPr>
          <w:rFonts w:eastAsia="Times New Roman" w:cs="Times New Roman"/>
          <w:szCs w:val="24"/>
          <w:lang w:eastAsia="es-ES"/>
        </w:rPr>
        <w:t>ón por defecto de</w:t>
      </w:r>
      <w:r w:rsidR="00695EA0">
        <w:rPr>
          <w:rFonts w:eastAsia="Times New Roman" w:cs="Times New Roman"/>
          <w:szCs w:val="24"/>
          <w:lang w:eastAsia="es-ES"/>
        </w:rPr>
        <w:t>l</w:t>
      </w:r>
      <w:r w:rsidR="004C3F81" w:rsidRPr="004C3F81">
        <w:rPr>
          <w:rFonts w:eastAsia="Times New Roman" w:cs="Times New Roman"/>
          <w:szCs w:val="24"/>
          <w:lang w:eastAsia="es-ES"/>
        </w:rPr>
        <w:t xml:space="preserve"> fichero en &lt;</w:t>
      </w:r>
      <w:proofErr w:type="spellStart"/>
      <w:r w:rsidR="004C3F81" w:rsidRPr="004C3F81">
        <w:rPr>
          <w:rFonts w:eastAsia="Times New Roman" w:cs="Times New Roman"/>
          <w:szCs w:val="24"/>
          <w:lang w:eastAsia="es-ES"/>
        </w:rPr>
        <w:t>path</w:t>
      </w:r>
      <w:proofErr w:type="spellEnd"/>
      <w:r w:rsidR="004C3F81" w:rsidRPr="004C3F81">
        <w:rPr>
          <w:rFonts w:eastAsia="Times New Roman" w:cs="Times New Roman"/>
          <w:szCs w:val="24"/>
          <w:lang w:eastAsia="es-ES"/>
        </w:rPr>
        <w:t xml:space="preserve">&gt;. </w:t>
      </w:r>
      <w:r w:rsidRPr="00F12937">
        <w:rPr>
          <w:rFonts w:eastAsia="Times New Roman" w:cs="Times New Roman"/>
          <w:szCs w:val="24"/>
          <w:lang w:eastAsia="es-ES"/>
        </w:rPr>
        <w:t xml:space="preserve">" </w:t>
      </w:r>
    </w:p>
    <w:p w14:paraId="0C4BCB71" w14:textId="77777777" w:rsidR="00F12937" w:rsidRPr="00F12937" w:rsidRDefault="00F12937" w:rsidP="00F12937">
      <w:pPr>
        <w:spacing w:before="100" w:beforeAutospacing="1" w:after="100" w:afterAutospacing="1" w:line="240" w:lineRule="auto"/>
        <w:jc w:val="left"/>
        <w:rPr>
          <w:rFonts w:eastAsia="Times New Roman" w:cs="Times New Roman"/>
          <w:szCs w:val="24"/>
          <w:lang w:val="en-US" w:eastAsia="es-ES"/>
        </w:rPr>
      </w:pPr>
      <w:r w:rsidRPr="004C3F81">
        <w:rPr>
          <w:rFonts w:ascii="Courier New" w:eastAsia="Times New Roman" w:hAnsi="Courier New" w:cs="Courier New"/>
          <w:sz w:val="20"/>
          <w:szCs w:val="20"/>
          <w:lang w:val="en-US" w:eastAsia="es-ES"/>
        </w:rPr>
        <w:t>ERROR</w:t>
      </w:r>
      <w:r w:rsidRPr="00F12937">
        <w:rPr>
          <w:rFonts w:eastAsia="Times New Roman" w:cs="Times New Roman"/>
          <w:szCs w:val="24"/>
          <w:lang w:val="en-US" w:eastAsia="es-ES"/>
        </w:rPr>
        <w:t xml:space="preserve"> </w:t>
      </w:r>
    </w:p>
    <w:p w14:paraId="260028AD" w14:textId="6F25373B" w:rsidR="004C3F81" w:rsidRDefault="004C3F81" w:rsidP="003E3A1A">
      <w:pPr>
        <w:numPr>
          <w:ilvl w:val="0"/>
          <w:numId w:val="34"/>
        </w:numPr>
        <w:spacing w:before="100" w:beforeAutospacing="1" w:after="100" w:afterAutospacing="1" w:line="240" w:lineRule="auto"/>
        <w:jc w:val="left"/>
        <w:rPr>
          <w:rFonts w:eastAsia="Times New Roman" w:cs="Times New Roman"/>
          <w:szCs w:val="24"/>
          <w:lang w:eastAsia="es-ES"/>
        </w:rPr>
      </w:pPr>
      <w:r w:rsidRPr="004C3F81">
        <w:rPr>
          <w:rFonts w:eastAsia="Times New Roman" w:cs="Times New Roman"/>
          <w:szCs w:val="24"/>
          <w:lang w:eastAsia="es-ES"/>
        </w:rPr>
        <w:t xml:space="preserve">Un error serio pero recuperable ha ocurrido. </w:t>
      </w:r>
    </w:p>
    <w:p w14:paraId="01C4D018" w14:textId="766FCD5B" w:rsidR="004C3F81" w:rsidRPr="004C3F81" w:rsidRDefault="004C3F81" w:rsidP="003E3A1A">
      <w:pPr>
        <w:numPr>
          <w:ilvl w:val="0"/>
          <w:numId w:val="34"/>
        </w:numPr>
        <w:spacing w:before="100" w:beforeAutospacing="1" w:after="100" w:afterAutospacing="1" w:line="240" w:lineRule="auto"/>
        <w:jc w:val="left"/>
        <w:rPr>
          <w:rFonts w:eastAsia="Times New Roman" w:cs="Times New Roman"/>
          <w:szCs w:val="24"/>
          <w:lang w:eastAsia="es-ES"/>
        </w:rPr>
      </w:pPr>
      <w:r>
        <w:rPr>
          <w:rFonts w:eastAsia="Times New Roman" w:cs="Times New Roman"/>
          <w:szCs w:val="24"/>
          <w:lang w:eastAsia="es-ES"/>
        </w:rPr>
        <w:t>Ejemplos:</w:t>
      </w:r>
    </w:p>
    <w:p w14:paraId="6CF34278" w14:textId="0BB4C4F1" w:rsidR="00F12937" w:rsidRPr="00F12937" w:rsidRDefault="00BE0018" w:rsidP="003E3A1A">
      <w:pPr>
        <w:numPr>
          <w:ilvl w:val="1"/>
          <w:numId w:val="34"/>
        </w:numPr>
        <w:spacing w:before="100" w:beforeAutospacing="1" w:after="100" w:afterAutospacing="1" w:line="240" w:lineRule="auto"/>
        <w:jc w:val="left"/>
        <w:rPr>
          <w:rFonts w:eastAsia="Times New Roman" w:cs="Times New Roman"/>
          <w:szCs w:val="24"/>
          <w:lang w:eastAsia="es-ES"/>
        </w:rPr>
      </w:pPr>
      <w:r w:rsidRPr="00BE0018">
        <w:rPr>
          <w:rFonts w:eastAsia="Times New Roman" w:cs="Times New Roman"/>
          <w:szCs w:val="24"/>
          <w:lang w:eastAsia="es-ES"/>
        </w:rPr>
        <w:t xml:space="preserve">“No se ha recibido actualización del </w:t>
      </w:r>
      <w:proofErr w:type="spellStart"/>
      <w:r w:rsidRPr="00DC0505">
        <w:rPr>
          <w:rFonts w:eastAsia="Times New Roman" w:cs="Times New Roman"/>
          <w:i/>
          <w:szCs w:val="24"/>
          <w:lang w:eastAsia="es-ES"/>
        </w:rPr>
        <w:t>topic</w:t>
      </w:r>
      <w:proofErr w:type="spellEnd"/>
      <w:r w:rsidRPr="00DC0505">
        <w:rPr>
          <w:rFonts w:eastAsia="Times New Roman" w:cs="Times New Roman"/>
          <w:i/>
          <w:szCs w:val="24"/>
          <w:lang w:eastAsia="es-ES"/>
        </w:rPr>
        <w:t xml:space="preserve"> </w:t>
      </w:r>
      <w:r w:rsidRPr="00BE0018">
        <w:rPr>
          <w:rFonts w:eastAsia="Times New Roman" w:cs="Times New Roman"/>
          <w:szCs w:val="24"/>
          <w:lang w:eastAsia="es-ES"/>
        </w:rPr>
        <w:t>X en 10 segundos. Parando el proceso hasta que se consiga transmisión”</w:t>
      </w:r>
      <w:r w:rsidR="00F12937" w:rsidRPr="00F12937">
        <w:rPr>
          <w:rFonts w:eastAsia="Times New Roman" w:cs="Times New Roman"/>
          <w:szCs w:val="24"/>
          <w:lang w:eastAsia="es-ES"/>
        </w:rPr>
        <w:t xml:space="preserve">" </w:t>
      </w:r>
    </w:p>
    <w:p w14:paraId="4B49F4BF" w14:textId="027BFF53" w:rsidR="00F12937" w:rsidRPr="00BE0018" w:rsidRDefault="00F12937" w:rsidP="003E3A1A">
      <w:pPr>
        <w:numPr>
          <w:ilvl w:val="1"/>
          <w:numId w:val="34"/>
        </w:numPr>
        <w:spacing w:before="100" w:beforeAutospacing="1" w:after="100" w:afterAutospacing="1" w:line="240" w:lineRule="auto"/>
        <w:jc w:val="left"/>
        <w:rPr>
          <w:rFonts w:eastAsia="Times New Roman" w:cs="Times New Roman"/>
          <w:szCs w:val="24"/>
          <w:lang w:eastAsia="es-ES"/>
        </w:rPr>
      </w:pPr>
      <w:r w:rsidRPr="00F12937">
        <w:rPr>
          <w:rFonts w:eastAsia="Times New Roman" w:cs="Times New Roman"/>
          <w:szCs w:val="24"/>
          <w:lang w:eastAsia="es-ES"/>
        </w:rPr>
        <w:lastRenderedPageBreak/>
        <w:t>"</w:t>
      </w:r>
      <w:r w:rsidR="00BE0018" w:rsidRPr="00BE0018">
        <w:rPr>
          <w:rFonts w:eastAsia="Times New Roman" w:cs="Times New Roman"/>
          <w:szCs w:val="24"/>
          <w:lang w:eastAsia="es-ES"/>
        </w:rPr>
        <w:t>Se ha recibido un valor inesperado en la transformaci</w:t>
      </w:r>
      <w:r w:rsidR="00BE0018">
        <w:rPr>
          <w:rFonts w:eastAsia="Times New Roman" w:cs="Times New Roman"/>
          <w:szCs w:val="24"/>
          <w:lang w:eastAsia="es-ES"/>
        </w:rPr>
        <w:t>ón de movimiento X</w:t>
      </w:r>
      <w:proofErr w:type="gramStart"/>
      <w:r w:rsidR="00BE0018">
        <w:rPr>
          <w:rFonts w:eastAsia="Times New Roman" w:cs="Times New Roman"/>
          <w:szCs w:val="24"/>
          <w:lang w:eastAsia="es-ES"/>
        </w:rPr>
        <w:t>..</w:t>
      </w:r>
      <w:proofErr w:type="gramEnd"/>
      <w:r w:rsidR="00BE0018">
        <w:rPr>
          <w:rFonts w:eastAsia="Times New Roman" w:cs="Times New Roman"/>
          <w:szCs w:val="24"/>
          <w:lang w:eastAsia="es-ES"/>
        </w:rPr>
        <w:t xml:space="preserve"> El valor de esta </w:t>
      </w:r>
      <w:proofErr w:type="spellStart"/>
      <w:r w:rsidR="00BE0018">
        <w:rPr>
          <w:rFonts w:eastAsia="Times New Roman" w:cs="Times New Roman"/>
          <w:szCs w:val="24"/>
          <w:lang w:eastAsia="es-ES"/>
        </w:rPr>
        <w:t>transfromación</w:t>
      </w:r>
      <w:proofErr w:type="spellEnd"/>
      <w:r w:rsidR="00BE0018">
        <w:rPr>
          <w:rFonts w:eastAsia="Times New Roman" w:cs="Times New Roman"/>
          <w:szCs w:val="24"/>
          <w:lang w:eastAsia="es-ES"/>
        </w:rPr>
        <w:t xml:space="preserve"> ha sido ignorado.</w:t>
      </w:r>
      <w:r w:rsidRPr="00F12937">
        <w:rPr>
          <w:rFonts w:eastAsia="Times New Roman" w:cs="Times New Roman"/>
          <w:szCs w:val="24"/>
          <w:lang w:eastAsia="es-ES"/>
        </w:rPr>
        <w:t xml:space="preserve"> </w:t>
      </w:r>
    </w:p>
    <w:p w14:paraId="2C93325F" w14:textId="77777777" w:rsidR="004C3F81" w:rsidRPr="00F12937" w:rsidRDefault="004C3F81" w:rsidP="004C3F81">
      <w:pPr>
        <w:spacing w:before="100" w:beforeAutospacing="1" w:after="100" w:afterAutospacing="1" w:line="240" w:lineRule="auto"/>
        <w:ind w:left="1440"/>
        <w:jc w:val="left"/>
        <w:rPr>
          <w:rFonts w:eastAsia="Times New Roman" w:cs="Times New Roman"/>
          <w:szCs w:val="24"/>
          <w:lang w:eastAsia="es-ES"/>
        </w:rPr>
      </w:pPr>
    </w:p>
    <w:p w14:paraId="6F3F26AA" w14:textId="77777777" w:rsidR="00F12937" w:rsidRPr="00F12937" w:rsidRDefault="00F12937" w:rsidP="00F12937">
      <w:pPr>
        <w:spacing w:before="100" w:beforeAutospacing="1" w:after="100" w:afterAutospacing="1" w:line="240" w:lineRule="auto"/>
        <w:jc w:val="left"/>
        <w:rPr>
          <w:rFonts w:eastAsia="Times New Roman" w:cs="Times New Roman"/>
          <w:szCs w:val="24"/>
          <w:lang w:val="en-US" w:eastAsia="es-ES"/>
        </w:rPr>
      </w:pPr>
      <w:r w:rsidRPr="00BE0018">
        <w:rPr>
          <w:rFonts w:ascii="Courier New" w:eastAsia="Times New Roman" w:hAnsi="Courier New" w:cs="Courier New"/>
          <w:sz w:val="20"/>
          <w:szCs w:val="20"/>
          <w:lang w:val="en-US" w:eastAsia="es-ES"/>
        </w:rPr>
        <w:t>FATAL</w:t>
      </w:r>
      <w:r w:rsidRPr="00F12937">
        <w:rPr>
          <w:rFonts w:eastAsia="Times New Roman" w:cs="Times New Roman"/>
          <w:szCs w:val="24"/>
          <w:lang w:val="en-US" w:eastAsia="es-ES"/>
        </w:rPr>
        <w:t xml:space="preserve"> </w:t>
      </w:r>
    </w:p>
    <w:p w14:paraId="69FED23D" w14:textId="43449257" w:rsidR="00BE0018" w:rsidRDefault="00BE0018" w:rsidP="003E3A1A">
      <w:pPr>
        <w:numPr>
          <w:ilvl w:val="0"/>
          <w:numId w:val="35"/>
        </w:numPr>
        <w:spacing w:before="100" w:beforeAutospacing="1" w:after="100" w:afterAutospacing="1" w:line="240" w:lineRule="auto"/>
        <w:jc w:val="left"/>
        <w:rPr>
          <w:rFonts w:eastAsia="Times New Roman" w:cs="Times New Roman"/>
          <w:szCs w:val="24"/>
          <w:lang w:val="en-US" w:eastAsia="es-ES"/>
        </w:rPr>
      </w:pPr>
      <w:proofErr w:type="spellStart"/>
      <w:r>
        <w:rPr>
          <w:rFonts w:eastAsia="Times New Roman" w:cs="Times New Roman"/>
          <w:szCs w:val="24"/>
          <w:lang w:val="en-US" w:eastAsia="es-ES"/>
        </w:rPr>
        <w:t>Algo</w:t>
      </w:r>
      <w:proofErr w:type="spellEnd"/>
      <w:r>
        <w:rPr>
          <w:rFonts w:eastAsia="Times New Roman" w:cs="Times New Roman"/>
          <w:szCs w:val="24"/>
          <w:lang w:val="en-US" w:eastAsia="es-ES"/>
        </w:rPr>
        <w:t xml:space="preserve"> </w:t>
      </w:r>
      <w:proofErr w:type="spellStart"/>
      <w:r>
        <w:rPr>
          <w:rFonts w:eastAsia="Times New Roman" w:cs="Times New Roman"/>
          <w:szCs w:val="24"/>
          <w:lang w:val="en-US" w:eastAsia="es-ES"/>
        </w:rPr>
        <w:t>irrecuperable</w:t>
      </w:r>
      <w:proofErr w:type="spellEnd"/>
      <w:r>
        <w:rPr>
          <w:rFonts w:eastAsia="Times New Roman" w:cs="Times New Roman"/>
          <w:szCs w:val="24"/>
          <w:lang w:val="en-US" w:eastAsia="es-ES"/>
        </w:rPr>
        <w:t xml:space="preserve"> ha </w:t>
      </w:r>
      <w:proofErr w:type="spellStart"/>
      <w:r>
        <w:rPr>
          <w:rFonts w:eastAsia="Times New Roman" w:cs="Times New Roman"/>
          <w:szCs w:val="24"/>
          <w:lang w:val="en-US" w:eastAsia="es-ES"/>
        </w:rPr>
        <w:t>pasado</w:t>
      </w:r>
      <w:proofErr w:type="spellEnd"/>
      <w:r>
        <w:rPr>
          <w:rFonts w:eastAsia="Times New Roman" w:cs="Times New Roman"/>
          <w:szCs w:val="24"/>
          <w:lang w:val="en-US" w:eastAsia="es-ES"/>
        </w:rPr>
        <w:t xml:space="preserve">. </w:t>
      </w:r>
    </w:p>
    <w:p w14:paraId="15908AA9" w14:textId="5D3ADB36" w:rsidR="00BE0018" w:rsidRPr="00BE0018" w:rsidRDefault="00BE0018" w:rsidP="003E3A1A">
      <w:pPr>
        <w:numPr>
          <w:ilvl w:val="0"/>
          <w:numId w:val="35"/>
        </w:numPr>
        <w:spacing w:before="100" w:beforeAutospacing="1" w:after="100" w:afterAutospacing="1" w:line="240" w:lineRule="auto"/>
        <w:jc w:val="left"/>
        <w:rPr>
          <w:rFonts w:eastAsia="Times New Roman" w:cs="Times New Roman"/>
          <w:szCs w:val="24"/>
          <w:lang w:val="en-US" w:eastAsia="es-ES"/>
        </w:rPr>
      </w:pPr>
      <w:proofErr w:type="spellStart"/>
      <w:r>
        <w:rPr>
          <w:rFonts w:eastAsia="Times New Roman" w:cs="Times New Roman"/>
          <w:szCs w:val="24"/>
          <w:lang w:val="en-US" w:eastAsia="es-ES"/>
        </w:rPr>
        <w:t>Ejemplos</w:t>
      </w:r>
      <w:proofErr w:type="spellEnd"/>
      <w:r>
        <w:rPr>
          <w:rFonts w:eastAsia="Times New Roman" w:cs="Times New Roman"/>
          <w:szCs w:val="24"/>
          <w:lang w:val="en-US" w:eastAsia="es-ES"/>
        </w:rPr>
        <w:t>:</w:t>
      </w:r>
    </w:p>
    <w:p w14:paraId="38AEEC8C" w14:textId="4D89A060" w:rsidR="00BE0018" w:rsidRDefault="00BE0018" w:rsidP="003E3A1A">
      <w:pPr>
        <w:numPr>
          <w:ilvl w:val="0"/>
          <w:numId w:val="36"/>
        </w:numPr>
        <w:spacing w:before="100" w:beforeAutospacing="1" w:after="100" w:afterAutospacing="1" w:line="240" w:lineRule="auto"/>
        <w:jc w:val="left"/>
        <w:rPr>
          <w:rFonts w:eastAsia="Times New Roman" w:cs="Times New Roman"/>
          <w:szCs w:val="24"/>
          <w:lang w:eastAsia="es-ES"/>
        </w:rPr>
      </w:pPr>
      <w:r w:rsidRPr="00BE0018">
        <w:rPr>
          <w:rFonts w:eastAsia="Times New Roman" w:cs="Times New Roman"/>
          <w:szCs w:val="24"/>
          <w:lang w:eastAsia="es-ES"/>
        </w:rPr>
        <w:t xml:space="preserve">¡Los motores del vehículo han sobrepasado el </w:t>
      </w:r>
      <w:r w:rsidR="00695EA0">
        <w:rPr>
          <w:rFonts w:eastAsia="Times New Roman" w:cs="Times New Roman"/>
          <w:szCs w:val="24"/>
          <w:lang w:eastAsia="es-ES"/>
        </w:rPr>
        <w:t xml:space="preserve">umbral </w:t>
      </w:r>
      <w:r w:rsidRPr="00BE0018">
        <w:rPr>
          <w:rFonts w:eastAsia="Times New Roman" w:cs="Times New Roman"/>
          <w:szCs w:val="24"/>
          <w:lang w:eastAsia="es-ES"/>
        </w:rPr>
        <w:t>de temperatura!</w:t>
      </w:r>
    </w:p>
    <w:p w14:paraId="2E801BB1" w14:textId="771C5908" w:rsidR="00BE0018" w:rsidRPr="00BE0018" w:rsidRDefault="00BE0018" w:rsidP="003E3A1A">
      <w:pPr>
        <w:numPr>
          <w:ilvl w:val="0"/>
          <w:numId w:val="36"/>
        </w:numPr>
        <w:spacing w:before="100" w:beforeAutospacing="1" w:after="100" w:afterAutospacing="1" w:line="240" w:lineRule="auto"/>
        <w:jc w:val="left"/>
        <w:rPr>
          <w:rFonts w:eastAsia="Times New Roman" w:cs="Times New Roman"/>
          <w:szCs w:val="24"/>
          <w:lang w:eastAsia="es-ES"/>
        </w:rPr>
      </w:pPr>
      <w:r>
        <w:rPr>
          <w:rFonts w:eastAsia="Times New Roman" w:cs="Times New Roman"/>
          <w:szCs w:val="24"/>
          <w:lang w:eastAsia="es-ES"/>
        </w:rPr>
        <w:t>El ala X del vehículo ha dejado de funcionar correctamente.</w:t>
      </w:r>
    </w:p>
    <w:p w14:paraId="70D356F6" w14:textId="77777777" w:rsidR="00F12937" w:rsidRPr="0037667A" w:rsidRDefault="00F12937" w:rsidP="0037667A"/>
    <w:p w14:paraId="14E383BE" w14:textId="1C9F59C0" w:rsidR="004B22DB" w:rsidRDefault="004B22DB" w:rsidP="004B22DB">
      <w:pPr>
        <w:rPr>
          <w:lang w:val="en-US"/>
        </w:rPr>
      </w:pPr>
      <w:r>
        <w:rPr>
          <w:noProof/>
          <w:lang w:eastAsia="es-ES"/>
        </w:rPr>
        <w:drawing>
          <wp:inline distT="0" distB="0" distL="0" distR="0" wp14:anchorId="6115C920" wp14:editId="198BA0AA">
            <wp:extent cx="5394960" cy="402336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4960" cy="4023360"/>
                    </a:xfrm>
                    <a:prstGeom prst="rect">
                      <a:avLst/>
                    </a:prstGeom>
                    <a:noFill/>
                    <a:ln>
                      <a:noFill/>
                    </a:ln>
                  </pic:spPr>
                </pic:pic>
              </a:graphicData>
            </a:graphic>
          </wp:inline>
        </w:drawing>
      </w:r>
    </w:p>
    <w:p w14:paraId="5C06EA24" w14:textId="6BA9E68D" w:rsidR="00D97978" w:rsidRPr="00D97978" w:rsidRDefault="00D97978" w:rsidP="00D97978">
      <w:pPr>
        <w:jc w:val="center"/>
        <w:rPr>
          <w:i/>
        </w:rPr>
      </w:pPr>
      <w:r w:rsidRPr="00D97978">
        <w:rPr>
          <w:i/>
        </w:rPr>
        <w:t>Figura 4-</w:t>
      </w:r>
      <w:r>
        <w:rPr>
          <w:i/>
        </w:rPr>
        <w:t>10</w:t>
      </w:r>
      <w:r w:rsidRPr="00D97978">
        <w:rPr>
          <w:i/>
        </w:rPr>
        <w:t>. Visualizador del rendimiento del sistema</w:t>
      </w:r>
    </w:p>
    <w:p w14:paraId="2D2DCE01" w14:textId="77777777" w:rsidR="00067299" w:rsidRPr="00D97978" w:rsidRDefault="00067299" w:rsidP="004B22DB"/>
    <w:p w14:paraId="4EF3343F" w14:textId="77777777" w:rsidR="004E441D" w:rsidRPr="00D97978" w:rsidRDefault="004E441D" w:rsidP="004B22DB"/>
    <w:p w14:paraId="606D44A4" w14:textId="77777777" w:rsidR="004E441D" w:rsidRPr="00D97978" w:rsidRDefault="004E441D" w:rsidP="004B22DB"/>
    <w:p w14:paraId="73F6C903" w14:textId="63B1F25A" w:rsidR="008F59CC" w:rsidRPr="00013990" w:rsidRDefault="007A146D" w:rsidP="0040330D">
      <w:pPr>
        <w:pStyle w:val="Ttulo3"/>
      </w:pPr>
      <w:hyperlink w:anchor="_Toc412054425" w:history="1">
        <w:bookmarkStart w:id="43" w:name="_Toc421220153"/>
        <w:r w:rsidR="008F59CC" w:rsidRPr="00013990">
          <w:t>Visualizador de parámetros</w:t>
        </w:r>
        <w:bookmarkEnd w:id="43"/>
      </w:hyperlink>
    </w:p>
    <w:p w14:paraId="0537C81F" w14:textId="77777777" w:rsidR="00026327" w:rsidRPr="00874EF0" w:rsidRDefault="00026327" w:rsidP="00026327"/>
    <w:p w14:paraId="640CDB9B" w14:textId="77777777" w:rsidR="00026327" w:rsidRDefault="00026327" w:rsidP="00026327">
      <w:r w:rsidRPr="0041761D">
        <w:t>El sistema encargado de la visualizaci</w:t>
      </w:r>
      <w:r>
        <w:t>ón de parámetros está formado por un navegador de</w:t>
      </w:r>
      <w:r w:rsidRPr="005F2D93">
        <w:rPr>
          <w:i/>
        </w:rPr>
        <w:t xml:space="preserve"> </w:t>
      </w:r>
      <w:proofErr w:type="spellStart"/>
      <w:r w:rsidRPr="005F2D93">
        <w:rPr>
          <w:i/>
        </w:rPr>
        <w:t>topics</w:t>
      </w:r>
      <w:proofErr w:type="spellEnd"/>
      <w:r>
        <w:t xml:space="preserve"> o canales de comunicación en ROS a través del cual se muestran los distintos parámetros que se envían a través de esos </w:t>
      </w:r>
      <w:proofErr w:type="spellStart"/>
      <w:r w:rsidRPr="005F2D93">
        <w:rPr>
          <w:i/>
        </w:rPr>
        <w:t>topics</w:t>
      </w:r>
      <w:proofErr w:type="spellEnd"/>
      <w:r>
        <w:t xml:space="preserve"> definidos y encapsulados mediante mensajes.</w:t>
      </w:r>
    </w:p>
    <w:p w14:paraId="5C51BC2C" w14:textId="77777777" w:rsidR="00026327" w:rsidRDefault="00026327" w:rsidP="00026327">
      <w:r>
        <w:t xml:space="preserve">Cada uno de estos parámetros despliega una curva gráfica identificada por colores fácilmente diferenciables que se van asignado dinámicamente a petición del usuario, evitando el problema de llegar a tener colores similares en la gráfica con pocas curvas. Mientras que al lado del nombre de cada parámetro se muestra el valor numérico que va tomando el parámetro a lo largo del tiempo, llegando a representar hasta 4 decimales. </w:t>
      </w:r>
    </w:p>
    <w:p w14:paraId="46ACCF48" w14:textId="0B82C67A" w:rsidR="00026327" w:rsidRDefault="00026327" w:rsidP="00026327">
      <w:r>
        <w:t xml:space="preserve">El sistema de visualización de curvas gráficas ofrece la posibilidad de observar la evolución temporal dentro de un intervalo de tiempo determinado, tomando como valor inicial la hora actual del sistema, desplazándose a medida que pasa el tiempo de derecha a izquierda. El eje de las Y en cambio se ha diseñado de manera configurable debido a la diversidad de parámetros y rango de valores que se puede obtener de los mismos, este valor se puede configurar mediante un selector o haciendo zoom directamente en el </w:t>
      </w:r>
      <w:proofErr w:type="spellStart"/>
      <w:r w:rsidRPr="00D97978">
        <w:rPr>
          <w:i/>
        </w:rPr>
        <w:t>canvas</w:t>
      </w:r>
      <w:proofErr w:type="spellEnd"/>
      <w:r>
        <w:t>. Además de la posibilidad de hacer zoom sobre la gráfica el usuario también tiene la posibilidad de parar la evolución temporal de las curvas</w:t>
      </w:r>
      <w:r w:rsidR="00D97978">
        <w:t xml:space="preserve"> gráficas que se despliegan en é</w:t>
      </w:r>
      <w:r>
        <w:t>l y/</w:t>
      </w:r>
      <w:r w:rsidR="00DC0505">
        <w:t>u</w:t>
      </w:r>
      <w:r>
        <w:t xml:space="preserve"> obtener el valor de un parámetro determinado en un instante de tiempo determinado llevando el cursor a la posición deseada en los ejes.</w:t>
      </w:r>
    </w:p>
    <w:p w14:paraId="6E98DB30" w14:textId="77777777" w:rsidR="00026327" w:rsidRDefault="00026327" w:rsidP="00026327">
      <w:r>
        <w:t>Este tipo de visualización es especialmente útil y ayuda al usuario a observar el error cometido entre diferentes algoritmos de percepción al estimar la posición de vehículo aéreo no tripulado, como para verificar el correcto funcionamiento de los sensores o visualizar los detalles de la trayectoria del vehículo en un intervalo de tiempo determinado.</w:t>
      </w:r>
    </w:p>
    <w:p w14:paraId="791DBF10" w14:textId="71FE4B5C" w:rsidR="00026327" w:rsidRPr="00D97978" w:rsidRDefault="00026327" w:rsidP="00026327">
      <w:pPr>
        <w:rPr>
          <w:i/>
        </w:rPr>
      </w:pPr>
      <w:r>
        <w:t>Como características adicionales, se ha añadido la posibilidad de guardar el estado del sistema de visualiz</w:t>
      </w:r>
      <w:r w:rsidR="005F2D93">
        <w:t xml:space="preserve">ación de curvas gráficas en formato </w:t>
      </w:r>
      <w:proofErr w:type="spellStart"/>
      <w:r w:rsidR="005F2D93" w:rsidRPr="00D97978">
        <w:rPr>
          <w:i/>
        </w:rPr>
        <w:t>pdf</w:t>
      </w:r>
      <w:proofErr w:type="spellEnd"/>
      <w:r w:rsidR="005F2D93" w:rsidRPr="00D97978">
        <w:rPr>
          <w:i/>
        </w:rPr>
        <w:t>.</w:t>
      </w:r>
    </w:p>
    <w:p w14:paraId="515FD21F" w14:textId="77777777" w:rsidR="00026327" w:rsidRPr="00026327" w:rsidRDefault="00026327" w:rsidP="00026327"/>
    <w:p w14:paraId="65F41876" w14:textId="2850E142" w:rsidR="004B22DB" w:rsidRDefault="00C30E69" w:rsidP="000909AE">
      <w:pPr>
        <w:jc w:val="center"/>
        <w:rPr>
          <w:lang w:val="en-US"/>
        </w:rPr>
      </w:pPr>
      <w:r>
        <w:rPr>
          <w:noProof/>
          <w:lang w:eastAsia="es-ES"/>
        </w:rPr>
        <w:lastRenderedPageBreak/>
        <w:drawing>
          <wp:inline distT="0" distB="0" distL="0" distR="0" wp14:anchorId="12B4E58E" wp14:editId="73C7F4F7">
            <wp:extent cx="5868364" cy="4376407"/>
            <wp:effectExtent l="0" t="0" r="0" b="571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87115" cy="4390391"/>
                    </a:xfrm>
                    <a:prstGeom prst="rect">
                      <a:avLst/>
                    </a:prstGeom>
                    <a:noFill/>
                    <a:ln>
                      <a:noFill/>
                    </a:ln>
                  </pic:spPr>
                </pic:pic>
              </a:graphicData>
            </a:graphic>
          </wp:inline>
        </w:drawing>
      </w:r>
    </w:p>
    <w:p w14:paraId="3EDBC8B7" w14:textId="6FFE97AC" w:rsidR="00013990" w:rsidRDefault="005F2D93" w:rsidP="005F2D93">
      <w:pPr>
        <w:jc w:val="center"/>
        <w:rPr>
          <w:i/>
        </w:rPr>
      </w:pPr>
      <w:r w:rsidRPr="00D97978">
        <w:rPr>
          <w:i/>
        </w:rPr>
        <w:t>Figura</w:t>
      </w:r>
      <w:r w:rsidR="00D97978" w:rsidRPr="00D97978">
        <w:rPr>
          <w:i/>
        </w:rPr>
        <w:t xml:space="preserve"> 4-11</w:t>
      </w:r>
      <w:r w:rsidRPr="00D97978">
        <w:rPr>
          <w:i/>
        </w:rPr>
        <w:t>. Visualización de la trayectoria del vehículo.</w:t>
      </w:r>
    </w:p>
    <w:p w14:paraId="150D836B" w14:textId="77777777" w:rsidR="00D97978" w:rsidRPr="00D97978" w:rsidRDefault="00D97978" w:rsidP="005F2D93">
      <w:pPr>
        <w:jc w:val="center"/>
        <w:rPr>
          <w:i/>
        </w:rPr>
      </w:pPr>
    </w:p>
    <w:p w14:paraId="5D8A5D3E" w14:textId="3889B847" w:rsidR="008F59CC" w:rsidRDefault="007A146D" w:rsidP="0040330D">
      <w:pPr>
        <w:pStyle w:val="Ttulo3"/>
      </w:pPr>
      <w:hyperlink w:anchor="_Toc412054426" w:history="1">
        <w:bookmarkStart w:id="44" w:name="_Toc421220154"/>
        <w:r w:rsidR="008F59CC" w:rsidRPr="00013990">
          <w:t>Visualizador de la cámara</w:t>
        </w:r>
        <w:bookmarkEnd w:id="44"/>
      </w:hyperlink>
    </w:p>
    <w:p w14:paraId="2C41DA9A" w14:textId="77777777" w:rsidR="008F7F3B" w:rsidRDefault="008F7F3B" w:rsidP="008F7F3B"/>
    <w:p w14:paraId="756C196A" w14:textId="64E9A948" w:rsidR="008F7F3B" w:rsidRDefault="008F7F3B" w:rsidP="008F7F3B">
      <w:r>
        <w:t>La función de este componente es ofrecer imágenes y/o vídeo capturados por el vehículo aéreo durante el vuelo. Para la visualización de las distintas cámaras se ofrecen diferentes opciones de visualizaci</w:t>
      </w:r>
      <w:r w:rsidR="004E441D">
        <w:t>ón.</w:t>
      </w:r>
    </w:p>
    <w:p w14:paraId="600BD184" w14:textId="6689FCCC" w:rsidR="004E441D" w:rsidRDefault="004E441D" w:rsidP="008F7F3B">
      <w:r>
        <w:t>En figura se puede observar la opción visualización principal de este componente con una cámara seleccionada como principal visualizando imágenes de esta con mayor tamaño, teniendo las imágenes del resto de cámaras con menor tamaño y la posibilidad de intercambiar la vista con cualquiera de estas.</w:t>
      </w:r>
    </w:p>
    <w:p w14:paraId="59531F6E" w14:textId="3F8D5232" w:rsidR="004E441D" w:rsidRPr="008F7F3B" w:rsidRDefault="004E441D" w:rsidP="008F7F3B">
      <w:r w:rsidRPr="004E441D">
        <w:rPr>
          <w:highlight w:val="yellow"/>
        </w:rPr>
        <w:t>CAMBIAR IMAGEN POR LA DE SELECCIÓN DE CÁMARA.</w:t>
      </w:r>
    </w:p>
    <w:p w14:paraId="6A2FB234" w14:textId="2CD22509" w:rsidR="004B22DB" w:rsidRDefault="004B22DB" w:rsidP="000909AE">
      <w:pPr>
        <w:jc w:val="center"/>
        <w:rPr>
          <w:lang w:val="en-US"/>
        </w:rPr>
      </w:pPr>
      <w:r>
        <w:rPr>
          <w:noProof/>
          <w:lang w:eastAsia="es-ES"/>
        </w:rPr>
        <w:lastRenderedPageBreak/>
        <w:drawing>
          <wp:inline distT="0" distB="0" distL="0" distR="0" wp14:anchorId="7CBC7A9B" wp14:editId="1813D074">
            <wp:extent cx="4668365" cy="3472406"/>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68365" cy="3472406"/>
                    </a:xfrm>
                    <a:prstGeom prst="rect">
                      <a:avLst/>
                    </a:prstGeom>
                    <a:noFill/>
                    <a:ln>
                      <a:noFill/>
                    </a:ln>
                  </pic:spPr>
                </pic:pic>
              </a:graphicData>
            </a:graphic>
          </wp:inline>
        </w:drawing>
      </w:r>
    </w:p>
    <w:p w14:paraId="791B341A" w14:textId="3E3B4041" w:rsidR="00D97978" w:rsidRPr="00D97978" w:rsidRDefault="00D97978" w:rsidP="00D97978">
      <w:pPr>
        <w:jc w:val="center"/>
        <w:rPr>
          <w:i/>
          <w:lang w:val="en-US"/>
        </w:rPr>
      </w:pPr>
      <w:proofErr w:type="spellStart"/>
      <w:r w:rsidRPr="00D97978">
        <w:rPr>
          <w:i/>
          <w:lang w:val="en-US"/>
        </w:rPr>
        <w:t>Figura</w:t>
      </w:r>
      <w:proofErr w:type="spellEnd"/>
      <w:r w:rsidRPr="00D97978">
        <w:rPr>
          <w:i/>
          <w:lang w:val="en-US"/>
        </w:rPr>
        <w:t xml:space="preserve"> 4-</w:t>
      </w:r>
      <w:r>
        <w:rPr>
          <w:i/>
          <w:lang w:val="en-US"/>
        </w:rPr>
        <w:t xml:space="preserve">12. </w:t>
      </w:r>
      <w:proofErr w:type="spellStart"/>
      <w:r>
        <w:rPr>
          <w:i/>
          <w:lang w:val="en-US"/>
        </w:rPr>
        <w:t>Visualizador</w:t>
      </w:r>
      <w:proofErr w:type="spellEnd"/>
      <w:r>
        <w:rPr>
          <w:i/>
          <w:lang w:val="en-US"/>
        </w:rPr>
        <w:t xml:space="preserve"> de </w:t>
      </w:r>
      <w:proofErr w:type="spellStart"/>
      <w:r>
        <w:rPr>
          <w:i/>
          <w:lang w:val="en-US"/>
        </w:rPr>
        <w:t>cámaras</w:t>
      </w:r>
      <w:proofErr w:type="spellEnd"/>
    </w:p>
    <w:p w14:paraId="427762EF" w14:textId="77777777" w:rsidR="00D97978" w:rsidRPr="004B22DB" w:rsidRDefault="00D97978" w:rsidP="000909AE">
      <w:pPr>
        <w:jc w:val="center"/>
        <w:rPr>
          <w:lang w:val="en-US"/>
        </w:rPr>
      </w:pPr>
    </w:p>
    <w:p w14:paraId="2027F5C2" w14:textId="6B72BFB9" w:rsidR="008F59CC" w:rsidRPr="00013990" w:rsidRDefault="007A146D" w:rsidP="0040330D">
      <w:pPr>
        <w:pStyle w:val="Ttulo3"/>
      </w:pPr>
      <w:hyperlink w:anchor="_Toc412054426" w:history="1">
        <w:bookmarkStart w:id="45" w:name="_Toc421220155"/>
        <w:r w:rsidR="008F59CC" w:rsidRPr="00013990">
          <w:t>Interfaz de comandos</w:t>
        </w:r>
        <w:bookmarkEnd w:id="45"/>
      </w:hyperlink>
    </w:p>
    <w:p w14:paraId="0AB7CBA8" w14:textId="77777777" w:rsidR="008F59CC" w:rsidRDefault="008F59CC" w:rsidP="008F59CC">
      <w:pPr>
        <w:rPr>
          <w:lang w:val="en-US"/>
        </w:rPr>
      </w:pPr>
    </w:p>
    <w:p w14:paraId="480C983D" w14:textId="7B0D794B" w:rsidR="008F59CC" w:rsidRPr="004E441D" w:rsidRDefault="004E441D" w:rsidP="008F59CC">
      <w:r w:rsidRPr="004E441D">
        <w:t xml:space="preserve">Este es uno de los </w:t>
      </w:r>
      <w:r>
        <w:t>componentes</w:t>
      </w:r>
      <w:r w:rsidRPr="004E441D">
        <w:t xml:space="preserve"> </w:t>
      </w:r>
      <w:r>
        <w:t>prin</w:t>
      </w:r>
      <w:r w:rsidRPr="004E441D">
        <w:t>cipales de la aplicaci</w:t>
      </w:r>
      <w:r>
        <w:t>ón, se trata de una interfaz a través del teclado con la que el usuario interacciona con el vehículo aéreo mediante el envío de comandos básicos descritos en la siguiente tabla:</w:t>
      </w:r>
    </w:p>
    <w:p w14:paraId="26393C72" w14:textId="77777777" w:rsidR="008F59CC" w:rsidRPr="004E441D" w:rsidRDefault="008F59CC" w:rsidP="008F59CC"/>
    <w:p w14:paraId="0B807AF8" w14:textId="77777777" w:rsidR="00A3382E" w:rsidRPr="004E441D" w:rsidRDefault="00A3382E" w:rsidP="008F59CC"/>
    <w:p w14:paraId="5AFA39D5" w14:textId="77777777" w:rsidR="00A3382E" w:rsidRPr="004E441D" w:rsidRDefault="00A3382E" w:rsidP="008F59CC"/>
    <w:p w14:paraId="5197F2CF" w14:textId="7A8675C7" w:rsidR="004E441D" w:rsidRPr="008F7F3B" w:rsidRDefault="004E441D" w:rsidP="004E441D">
      <w:r>
        <w:rPr>
          <w:highlight w:val="yellow"/>
        </w:rPr>
        <w:t>TABLA CON LOS COMANDOS</w:t>
      </w:r>
      <w:r w:rsidRPr="004E441D">
        <w:rPr>
          <w:highlight w:val="yellow"/>
        </w:rPr>
        <w:t>.</w:t>
      </w:r>
    </w:p>
    <w:p w14:paraId="4C8993FE" w14:textId="77777777" w:rsidR="00A3382E" w:rsidRPr="004E441D" w:rsidRDefault="00A3382E" w:rsidP="008F59CC"/>
    <w:p w14:paraId="54FF5B87" w14:textId="77777777" w:rsidR="00A3382E" w:rsidRPr="004E441D" w:rsidRDefault="00A3382E" w:rsidP="008F59CC"/>
    <w:p w14:paraId="6367253B" w14:textId="77777777" w:rsidR="00A3382E" w:rsidRPr="004E441D" w:rsidRDefault="00A3382E" w:rsidP="008F59CC"/>
    <w:p w14:paraId="7F0FC3CE" w14:textId="77777777" w:rsidR="008F7F3B" w:rsidRPr="004E441D" w:rsidRDefault="008F7F3B" w:rsidP="008F59CC"/>
    <w:p w14:paraId="7E0E20DD" w14:textId="69B3A806" w:rsidR="008F7F3B" w:rsidRPr="00013990" w:rsidRDefault="008F7F3B" w:rsidP="0040330D">
      <w:pPr>
        <w:pStyle w:val="Ttulo3"/>
      </w:pPr>
      <w:bookmarkStart w:id="46" w:name="_Toc421220156"/>
      <w:r>
        <w:lastRenderedPageBreak/>
        <w:t>Consola de comunicación</w:t>
      </w:r>
      <w:bookmarkEnd w:id="46"/>
    </w:p>
    <w:p w14:paraId="6994C755" w14:textId="77777777" w:rsidR="008F7F3B" w:rsidRDefault="008F7F3B" w:rsidP="008F59CC">
      <w:pPr>
        <w:rPr>
          <w:lang w:val="en-US"/>
        </w:rPr>
      </w:pPr>
    </w:p>
    <w:p w14:paraId="0BB00071" w14:textId="4AAFAF2B" w:rsidR="008F7F3B" w:rsidRDefault="004E441D" w:rsidP="008F59CC">
      <w:r w:rsidRPr="004E441D">
        <w:t>Este component</w:t>
      </w:r>
      <w:r>
        <w:t>e</w:t>
      </w:r>
      <w:r w:rsidRPr="004E441D">
        <w:t xml:space="preserve"> ofrece información acerca del estado de la aplicaci</w:t>
      </w:r>
      <w:r>
        <w:t>ón en particular. Mostrando la recepción de mensajes junto con un identificador temporal dependiente de ROS (</w:t>
      </w:r>
      <w:r w:rsidRPr="00D97978">
        <w:rPr>
          <w:i/>
        </w:rPr>
        <w:t xml:space="preserve">Robot </w:t>
      </w:r>
      <w:proofErr w:type="spellStart"/>
      <w:r w:rsidRPr="00D97978">
        <w:rPr>
          <w:i/>
        </w:rPr>
        <w:t>Operating</w:t>
      </w:r>
      <w:proofErr w:type="spellEnd"/>
      <w:r w:rsidRPr="00D97978">
        <w:rPr>
          <w:i/>
        </w:rPr>
        <w:t xml:space="preserve"> </w:t>
      </w:r>
      <w:proofErr w:type="spellStart"/>
      <w:r w:rsidRPr="00D97978">
        <w:rPr>
          <w:i/>
        </w:rPr>
        <w:t>System</w:t>
      </w:r>
      <w:proofErr w:type="spellEnd"/>
      <w:r>
        <w:t>) descrito en el siguiente capítulo. Además de esto guarda un log con los errores producidos en la aplicación resultado de una mala comunicación de esta con el sistema a bordo del vehículo.</w:t>
      </w:r>
    </w:p>
    <w:p w14:paraId="50DFEA99" w14:textId="77777777" w:rsidR="004E441D" w:rsidRDefault="004E441D" w:rsidP="008F59CC"/>
    <w:p w14:paraId="6341C126" w14:textId="1211AA4B" w:rsidR="00177DCB" w:rsidRPr="008F7F3B" w:rsidRDefault="00177DCB" w:rsidP="00177DCB">
      <w:r>
        <w:rPr>
          <w:highlight w:val="yellow"/>
        </w:rPr>
        <w:t>FOTO CONSOLA DE COMUNICACIÓN</w:t>
      </w:r>
      <w:r w:rsidRPr="004E441D">
        <w:rPr>
          <w:highlight w:val="yellow"/>
        </w:rPr>
        <w:t>.</w:t>
      </w:r>
    </w:p>
    <w:p w14:paraId="381E374D" w14:textId="77777777" w:rsidR="004A0E41" w:rsidRDefault="004A0E41" w:rsidP="008F59CC"/>
    <w:p w14:paraId="7A3C4E40" w14:textId="77777777" w:rsidR="004A0E41" w:rsidRDefault="004A0E41" w:rsidP="008F59CC"/>
    <w:p w14:paraId="55402286" w14:textId="43414212" w:rsidR="004A0E41" w:rsidRPr="004A0E41" w:rsidRDefault="004A0E41" w:rsidP="0040330D">
      <w:pPr>
        <w:pStyle w:val="Ttulo3"/>
      </w:pPr>
      <w:bookmarkStart w:id="47" w:name="_Toc421220157"/>
      <w:r w:rsidRPr="004A0E41">
        <w:t>Estado general de la aplicación</w:t>
      </w:r>
      <w:bookmarkEnd w:id="47"/>
    </w:p>
    <w:p w14:paraId="7692DFD0" w14:textId="77777777" w:rsidR="004A0E41" w:rsidRDefault="004A0E41" w:rsidP="008F59CC"/>
    <w:p w14:paraId="315AD868" w14:textId="537677A9" w:rsidR="004A0E41" w:rsidRPr="004E441D" w:rsidRDefault="004A0E41" w:rsidP="008F59CC">
      <w:r>
        <w:t>Además de los distintos componentes gráficos se debe informar al usuario en todo momento del correcto funcionamiento de aplicación. En el diseño de la interfaz se ha intentado minimizar estos errores proporcionando mecanismos de seguridad como podrían ser el valor de armado o el botón de conexión evitando una conexión automática de la aplicación a cualquiera de los sistemas presentes en ROS o el despegue del vehículo cuando los procesos no han sido aún inicializados correctamente.</w:t>
      </w:r>
    </w:p>
    <w:p w14:paraId="31D8DA1E" w14:textId="6479B521" w:rsidR="00425E54" w:rsidRDefault="00425E54" w:rsidP="00E96811">
      <w:pPr>
        <w:pStyle w:val="Ttulo1"/>
      </w:pPr>
      <w:bookmarkStart w:id="48" w:name="_Toc421220158"/>
      <w:r>
        <w:lastRenderedPageBreak/>
        <w:t>I</w:t>
      </w:r>
      <w:r w:rsidR="00514AF3">
        <w:t>MPLEMENTACIÓN</w:t>
      </w:r>
      <w:bookmarkEnd w:id="48"/>
    </w:p>
    <w:p w14:paraId="230A32E4" w14:textId="77777777" w:rsidR="00425E54" w:rsidRPr="00425E54" w:rsidRDefault="00425E54" w:rsidP="00425E54"/>
    <w:p w14:paraId="68BD11C8" w14:textId="4111FD1A" w:rsidR="00425E54" w:rsidRDefault="007A146D" w:rsidP="0040330D">
      <w:pPr>
        <w:pStyle w:val="Ttulo2"/>
        <w:rPr>
          <w:noProof/>
        </w:rPr>
      </w:pPr>
      <w:hyperlink w:anchor="_Toc412054447" w:history="1">
        <w:bookmarkStart w:id="49" w:name="_Toc421220159"/>
        <w:r w:rsidR="00425E54" w:rsidRPr="00425E54">
          <w:t xml:space="preserve">ROS – </w:t>
        </w:r>
        <w:r w:rsidR="00425E54" w:rsidRPr="00E96811">
          <w:rPr>
            <w:i/>
          </w:rPr>
          <w:t xml:space="preserve">Robot </w:t>
        </w:r>
        <w:proofErr w:type="spellStart"/>
        <w:r w:rsidR="00425E54" w:rsidRPr="00E96811">
          <w:rPr>
            <w:i/>
          </w:rPr>
          <w:t>Operating</w:t>
        </w:r>
        <w:proofErr w:type="spellEnd"/>
        <w:r w:rsidR="00425E54" w:rsidRPr="00E96811">
          <w:rPr>
            <w:i/>
          </w:rPr>
          <w:t xml:space="preserve"> </w:t>
        </w:r>
        <w:proofErr w:type="spellStart"/>
        <w:r w:rsidR="00425E54" w:rsidRPr="00E96811">
          <w:rPr>
            <w:i/>
          </w:rPr>
          <w:t>System</w:t>
        </w:r>
        <w:bookmarkEnd w:id="49"/>
        <w:proofErr w:type="spellEnd"/>
      </w:hyperlink>
    </w:p>
    <w:p w14:paraId="12B966BE" w14:textId="77777777" w:rsidR="004E2786" w:rsidRPr="004E2786" w:rsidRDefault="004E2786" w:rsidP="004E2786"/>
    <w:p w14:paraId="38B8559E" w14:textId="77777777" w:rsidR="004E2786" w:rsidRPr="00483311" w:rsidRDefault="004E2786" w:rsidP="004E2786">
      <w:pPr>
        <w:autoSpaceDE w:val="0"/>
        <w:autoSpaceDN w:val="0"/>
        <w:adjustRightInd w:val="0"/>
        <w:spacing w:after="0" w:line="240" w:lineRule="auto"/>
        <w:rPr>
          <w:rFonts w:cs="Times New Roman"/>
          <w:iCs/>
        </w:rPr>
      </w:pPr>
      <w:r w:rsidRPr="00483311">
        <w:rPr>
          <w:rFonts w:cs="Times New Roman"/>
          <w:iCs/>
        </w:rPr>
        <w:t>ROS (</w:t>
      </w:r>
      <w:proofErr w:type="spellStart"/>
      <w:r w:rsidRPr="00AB550C">
        <w:rPr>
          <w:rFonts w:cs="Times New Roman"/>
          <w:i/>
          <w:iCs/>
        </w:rPr>
        <w:t>Robotic</w:t>
      </w:r>
      <w:proofErr w:type="spellEnd"/>
      <w:r w:rsidRPr="00AB550C">
        <w:rPr>
          <w:rFonts w:cs="Times New Roman"/>
          <w:i/>
          <w:iCs/>
        </w:rPr>
        <w:t xml:space="preserve"> </w:t>
      </w:r>
      <w:proofErr w:type="spellStart"/>
      <w:r w:rsidRPr="00AB550C">
        <w:rPr>
          <w:rFonts w:cs="Times New Roman"/>
          <w:i/>
          <w:iCs/>
        </w:rPr>
        <w:t>Operating</w:t>
      </w:r>
      <w:proofErr w:type="spellEnd"/>
      <w:r w:rsidRPr="00AB550C">
        <w:rPr>
          <w:rFonts w:cs="Times New Roman"/>
          <w:i/>
          <w:iCs/>
        </w:rPr>
        <w:t xml:space="preserve"> </w:t>
      </w:r>
      <w:proofErr w:type="spellStart"/>
      <w:r w:rsidRPr="00AB550C">
        <w:rPr>
          <w:rFonts w:cs="Times New Roman"/>
          <w:i/>
          <w:iCs/>
        </w:rPr>
        <w:t>System</w:t>
      </w:r>
      <w:proofErr w:type="spellEnd"/>
      <w:r w:rsidRPr="00483311">
        <w:rPr>
          <w:rFonts w:cs="Times New Roman"/>
          <w:iCs/>
        </w:rPr>
        <w:t>) es un middleware que introduce un conjunto de herramientas y librerías para ayudar al desarrollo del software de aplicaciones en el campo de la robótica. Permite una abstracción del hardware y los controladores del dispositivo, proporcionando bibliotecas que facilitan la comunicación a través del paso de mensajes entre los diferentes procesos.</w:t>
      </w:r>
    </w:p>
    <w:p w14:paraId="756E88D7" w14:textId="77777777" w:rsidR="004E2786" w:rsidRPr="00BD4FB4" w:rsidRDefault="004E2786" w:rsidP="00BD4FB4">
      <w:pPr>
        <w:autoSpaceDE w:val="0"/>
        <w:autoSpaceDN w:val="0"/>
        <w:adjustRightInd w:val="0"/>
        <w:spacing w:after="0" w:line="240" w:lineRule="auto"/>
        <w:rPr>
          <w:rFonts w:cs="Times New Roman"/>
          <w:iCs/>
        </w:rPr>
      </w:pPr>
    </w:p>
    <w:p w14:paraId="6DA7406B" w14:textId="60BF7D9C" w:rsidR="004E2786" w:rsidRPr="00BD4FB4" w:rsidRDefault="00BD4FB4" w:rsidP="00BD4FB4">
      <w:pPr>
        <w:autoSpaceDE w:val="0"/>
        <w:autoSpaceDN w:val="0"/>
        <w:adjustRightInd w:val="0"/>
        <w:spacing w:after="0" w:line="240" w:lineRule="auto"/>
        <w:rPr>
          <w:rFonts w:cs="Times New Roman"/>
          <w:iCs/>
        </w:rPr>
      </w:pPr>
      <w:r w:rsidRPr="00BD4FB4">
        <w:rPr>
          <w:rFonts w:cs="Times New Roman"/>
          <w:iCs/>
        </w:rPr>
        <w:t>Originalmente se desarrolló con el nombre de</w:t>
      </w:r>
      <w:r w:rsidRPr="0096551E">
        <w:rPr>
          <w:rFonts w:cs="Times New Roman"/>
          <w:i/>
          <w:iCs/>
        </w:rPr>
        <w:t xml:space="preserve"> </w:t>
      </w:r>
      <w:proofErr w:type="spellStart"/>
      <w:r w:rsidRPr="0096551E">
        <w:rPr>
          <w:rFonts w:cs="Times New Roman"/>
          <w:i/>
          <w:iCs/>
        </w:rPr>
        <w:t>switchyard</w:t>
      </w:r>
      <w:proofErr w:type="spellEnd"/>
      <w:r w:rsidRPr="0096551E">
        <w:rPr>
          <w:rFonts w:cs="Times New Roman"/>
          <w:i/>
          <w:iCs/>
        </w:rPr>
        <w:t xml:space="preserve"> </w:t>
      </w:r>
      <w:r w:rsidRPr="00BD4FB4">
        <w:rPr>
          <w:rFonts w:cs="Times New Roman"/>
          <w:iCs/>
        </w:rPr>
        <w:t xml:space="preserve">por el Laboratorio de Inteligencia Artificial de Stanford para dar soporte al proyecto Robot con Inteligencia Artificial de </w:t>
      </w:r>
      <w:proofErr w:type="spellStart"/>
      <w:r w:rsidRPr="00BD4FB4">
        <w:rPr>
          <w:rFonts w:cs="Times New Roman"/>
          <w:iCs/>
        </w:rPr>
        <w:t>Standord</w:t>
      </w:r>
      <w:proofErr w:type="spellEnd"/>
      <w:r w:rsidRPr="00BD4FB4">
        <w:rPr>
          <w:rFonts w:cs="Times New Roman"/>
          <w:iCs/>
        </w:rPr>
        <w:t xml:space="preserve">. </w:t>
      </w:r>
      <w:r>
        <w:rPr>
          <w:rFonts w:cs="Times New Roman"/>
          <w:iCs/>
        </w:rPr>
        <w:t xml:space="preserve">Actualmente el proyecto lo mantiene </w:t>
      </w:r>
      <w:proofErr w:type="spellStart"/>
      <w:r>
        <w:rPr>
          <w:rFonts w:cs="Times New Roman"/>
          <w:iCs/>
        </w:rPr>
        <w:t>Willow</w:t>
      </w:r>
      <w:proofErr w:type="spellEnd"/>
      <w:r>
        <w:rPr>
          <w:rFonts w:cs="Times New Roman"/>
          <w:iCs/>
        </w:rPr>
        <w:t xml:space="preserve"> </w:t>
      </w:r>
      <w:proofErr w:type="spellStart"/>
      <w:r>
        <w:rPr>
          <w:rFonts w:cs="Times New Roman"/>
          <w:iCs/>
        </w:rPr>
        <w:t>Garage</w:t>
      </w:r>
      <w:proofErr w:type="spellEnd"/>
      <w:r>
        <w:rPr>
          <w:rFonts w:cs="Times New Roman"/>
          <w:iCs/>
        </w:rPr>
        <w:t xml:space="preserve"> bajo licencia BSD. [</w:t>
      </w:r>
      <w:r w:rsidRPr="00BD4FB4">
        <w:rPr>
          <w:rFonts w:cs="Times New Roman"/>
          <w:iCs/>
        </w:rPr>
        <w:t>http://es.wikipedia.org/wiki/Sistema_Operativo_Rob%C3%B3tico</w:t>
      </w:r>
      <w:r>
        <w:rPr>
          <w:rFonts w:cs="Times New Roman"/>
          <w:iCs/>
        </w:rPr>
        <w:t>]</w:t>
      </w:r>
    </w:p>
    <w:p w14:paraId="445F27F5" w14:textId="77777777" w:rsidR="004E2786" w:rsidRDefault="004E2786" w:rsidP="004E2786"/>
    <w:p w14:paraId="2D42A217" w14:textId="3A256680" w:rsidR="00BD4FB4" w:rsidRDefault="00072B79" w:rsidP="004E2786">
      <w:r>
        <w:t>Este</w:t>
      </w:r>
      <w:r w:rsidR="00BD4FB4">
        <w:t xml:space="preserve"> sistema operativo robótico se basa en una arquitectura de grafos a través del procesamiento de nodos que se comunican a través de </w:t>
      </w:r>
      <w:proofErr w:type="spellStart"/>
      <w:r w:rsidR="00BD4FB4" w:rsidRPr="00DC0505">
        <w:rPr>
          <w:i/>
        </w:rPr>
        <w:t>topics</w:t>
      </w:r>
      <w:proofErr w:type="spellEnd"/>
      <w:r w:rsidR="00BD4FB4">
        <w:t>, siguiendo un paradigma de comunicación editor-subscriptor.</w:t>
      </w:r>
      <w:r w:rsidR="00BF292F">
        <w:t xml:space="preserve"> Estos </w:t>
      </w:r>
      <w:proofErr w:type="spellStart"/>
      <w:r w:rsidR="00BF292F" w:rsidRPr="00DC0505">
        <w:rPr>
          <w:i/>
        </w:rPr>
        <w:t>topics</w:t>
      </w:r>
      <w:proofErr w:type="spellEnd"/>
      <w:r w:rsidR="00BF292F">
        <w:t xml:space="preserve"> o canales de comunicación transmiten mensajes que son definidos según una especificación establecida por ROS y que sirven como interfaz de comunicación entre uno o varios nodos. </w:t>
      </w:r>
    </w:p>
    <w:p w14:paraId="2541C90A" w14:textId="11A2E419" w:rsidR="00BF292F" w:rsidRPr="00A61AB3" w:rsidRDefault="00BF292F" w:rsidP="004E2786">
      <w:r>
        <w:t xml:space="preserve">Para la gestión de comunicación entre nodos, existe un nodo máster denominado </w:t>
      </w:r>
      <w:proofErr w:type="spellStart"/>
      <w:r w:rsidRPr="00BF292F">
        <w:rPr>
          <w:i/>
        </w:rPr>
        <w:t>roscore</w:t>
      </w:r>
      <w:proofErr w:type="spellEnd"/>
      <w:r>
        <w:t xml:space="preserve"> que implementa un servicio XMLRPC que envía al nodo </w:t>
      </w:r>
      <w:r w:rsidR="00A61AB3">
        <w:t xml:space="preserve">o proceso </w:t>
      </w:r>
      <w:r>
        <w:t xml:space="preserve">que se subscribe la dirección </w:t>
      </w:r>
      <w:proofErr w:type="spellStart"/>
      <w:r>
        <w:t>ip</w:t>
      </w:r>
      <w:proofErr w:type="spellEnd"/>
      <w:r>
        <w:t xml:space="preserve"> y puerto donde se está ejecutando el nodo </w:t>
      </w:r>
      <w:r w:rsidR="00A61AB3">
        <w:t>que publica por ese canal de comunicación determinado. De esta manera el nodo o proceso que desea publicar un mensaje tiene que enviar previamente su dirección</w:t>
      </w:r>
      <w:r w:rsidR="00A61AB3" w:rsidRPr="00DC0505">
        <w:rPr>
          <w:i/>
        </w:rPr>
        <w:t xml:space="preserve"> </w:t>
      </w:r>
      <w:proofErr w:type="spellStart"/>
      <w:r w:rsidR="00A61AB3" w:rsidRPr="00DC0505">
        <w:rPr>
          <w:i/>
        </w:rPr>
        <w:t>ip</w:t>
      </w:r>
      <w:proofErr w:type="spellEnd"/>
      <w:r w:rsidR="00A61AB3">
        <w:t xml:space="preserve"> y puerto al </w:t>
      </w:r>
      <w:proofErr w:type="spellStart"/>
      <w:r w:rsidR="00A61AB3" w:rsidRPr="00A61AB3">
        <w:rPr>
          <w:i/>
        </w:rPr>
        <w:t>roscore</w:t>
      </w:r>
      <w:proofErr w:type="spellEnd"/>
      <w:r w:rsidR="00A61AB3">
        <w:rPr>
          <w:i/>
        </w:rPr>
        <w:t xml:space="preserve"> </w:t>
      </w:r>
      <w:r w:rsidR="00A61AB3">
        <w:t>para que pu</w:t>
      </w:r>
      <w:r w:rsidR="00446F3B">
        <w:t>eda identificarlo en el sistema.</w:t>
      </w:r>
    </w:p>
    <w:p w14:paraId="784D713C" w14:textId="55E4C4DB" w:rsidR="004E2786" w:rsidRDefault="00BA733B" w:rsidP="004E2786">
      <w:r>
        <w:t xml:space="preserve">El tipo de comunicación que ofrece ROS es de naturaleza asíncrona y anónima ejecutándose </w:t>
      </w:r>
      <w:proofErr w:type="spellStart"/>
      <w:r w:rsidR="00DC0505">
        <w:t>retrollamadas</w:t>
      </w:r>
      <w:proofErr w:type="spellEnd"/>
      <w:r>
        <w:t xml:space="preserve"> que se encargan de procesar los mensajes publicados en un </w:t>
      </w:r>
      <w:proofErr w:type="spellStart"/>
      <w:r w:rsidRPr="00DC0505">
        <w:rPr>
          <w:i/>
        </w:rPr>
        <w:t>topic</w:t>
      </w:r>
      <w:proofErr w:type="spellEnd"/>
      <w:r w:rsidRPr="00DC0505">
        <w:rPr>
          <w:i/>
        </w:rPr>
        <w:t xml:space="preserve"> </w:t>
      </w:r>
      <w:r>
        <w:t>determinado, sin embargo, ROS ofrece también la posibilidad de establecer una comunicación síncrona a través de lo que se conoce como servicios ROS.</w:t>
      </w:r>
      <w:r w:rsidR="00072B79">
        <w:t xml:space="preserve"> </w:t>
      </w:r>
    </w:p>
    <w:p w14:paraId="77CC1E94" w14:textId="044A9F01" w:rsidR="004E2786" w:rsidRDefault="00072B79" w:rsidP="004E2786">
      <w:r>
        <w:t>Esta comunicación está accesible a través</w:t>
      </w:r>
      <w:r w:rsidR="00A00257">
        <w:t xml:space="preserve"> de una </w:t>
      </w:r>
      <w:r w:rsidR="00B5130E">
        <w:t>libre</w:t>
      </w:r>
      <w:r w:rsidR="00A00257">
        <w:t>ría cliente que</w:t>
      </w:r>
      <w:r w:rsidR="00232040">
        <w:t xml:space="preserve"> </w:t>
      </w:r>
      <w:r w:rsidR="00A00257">
        <w:t>se denomina API-Slave implementada en los lenguajes C++ (</w:t>
      </w:r>
      <w:proofErr w:type="spellStart"/>
      <w:r w:rsidR="00A00257" w:rsidRPr="00DC0505">
        <w:rPr>
          <w:i/>
        </w:rPr>
        <w:t>Roscpp</w:t>
      </w:r>
      <w:proofErr w:type="spellEnd"/>
      <w:r w:rsidR="00A00257">
        <w:t xml:space="preserve">) </w:t>
      </w:r>
      <w:proofErr w:type="spellStart"/>
      <w:r w:rsidR="00A00257">
        <w:t>Python</w:t>
      </w:r>
      <w:proofErr w:type="spellEnd"/>
      <w:r w:rsidR="00A00257">
        <w:t xml:space="preserve"> (</w:t>
      </w:r>
      <w:proofErr w:type="spellStart"/>
      <w:r w:rsidR="00A00257" w:rsidRPr="00DC0505">
        <w:rPr>
          <w:i/>
        </w:rPr>
        <w:t>Rospy</w:t>
      </w:r>
      <w:proofErr w:type="spellEnd"/>
      <w:r w:rsidR="00A00257">
        <w:t xml:space="preserve">) que permite la implementación de sistemas robóticos denominados </w:t>
      </w:r>
      <w:proofErr w:type="spellStart"/>
      <w:r w:rsidR="00A00257" w:rsidRPr="00DC0505">
        <w:rPr>
          <w:i/>
        </w:rPr>
        <w:t>stacks</w:t>
      </w:r>
      <w:proofErr w:type="spellEnd"/>
      <w:r w:rsidR="00A00257">
        <w:t xml:space="preserve">. </w:t>
      </w:r>
      <w:r w:rsidR="00B5130E">
        <w:t xml:space="preserve">Los </w:t>
      </w:r>
      <w:proofErr w:type="spellStart"/>
      <w:r w:rsidR="00B5130E" w:rsidRPr="00DC0505">
        <w:rPr>
          <w:i/>
        </w:rPr>
        <w:t>stacks</w:t>
      </w:r>
      <w:proofErr w:type="spellEnd"/>
      <w:r w:rsidR="00B5130E">
        <w:t xml:space="preserve"> p</w:t>
      </w:r>
      <w:r w:rsidR="00531714">
        <w:t>úblicos formar</w:t>
      </w:r>
      <w:r w:rsidR="00B5130E">
        <w:t xml:space="preserve"> </w:t>
      </w:r>
      <w:r w:rsidR="00531714">
        <w:t>la suite de paquetes de ROS que implementan funcionalidades como localización y mapeo simultáneo, planificación, percepción, simulación, etc.</w:t>
      </w:r>
    </w:p>
    <w:p w14:paraId="10AFDAEB" w14:textId="77777777" w:rsidR="00013990" w:rsidRPr="004E2786" w:rsidRDefault="00013990" w:rsidP="004E2786"/>
    <w:p w14:paraId="38600F61" w14:textId="22485668" w:rsidR="00425E54" w:rsidRDefault="007A146D" w:rsidP="0040330D">
      <w:pPr>
        <w:pStyle w:val="Ttulo2"/>
      </w:pPr>
      <w:hyperlink w:anchor="_Toc412054447" w:history="1">
        <w:bookmarkStart w:id="50" w:name="_Toc421220160"/>
        <w:r w:rsidR="00425E54" w:rsidRPr="00425E54">
          <w:t>Arquitectura Software</w:t>
        </w:r>
        <w:bookmarkEnd w:id="50"/>
      </w:hyperlink>
    </w:p>
    <w:p w14:paraId="707D17BB" w14:textId="7AA1CCAC" w:rsidR="008467D2" w:rsidRPr="008467D2" w:rsidRDefault="008467D2" w:rsidP="008467D2"/>
    <w:p w14:paraId="76A3E35F" w14:textId="3F85B6FC" w:rsidR="00483311" w:rsidRPr="00483311" w:rsidRDefault="008467D2" w:rsidP="00483311">
      <w:pPr>
        <w:autoSpaceDE w:val="0"/>
        <w:autoSpaceDN w:val="0"/>
        <w:adjustRightInd w:val="0"/>
        <w:spacing w:after="0" w:line="240" w:lineRule="auto"/>
        <w:rPr>
          <w:rFonts w:cs="Times New Roman"/>
          <w:iCs/>
        </w:rPr>
      </w:pPr>
      <w:r>
        <w:rPr>
          <w:rFonts w:cs="Times New Roman"/>
          <w:iCs/>
        </w:rPr>
        <w:t>A continuación se hace una descripci</w:t>
      </w:r>
      <w:r w:rsidR="00A54E5C">
        <w:rPr>
          <w:rFonts w:cs="Times New Roman"/>
          <w:iCs/>
        </w:rPr>
        <w:t>ón del diseño e implementación de la interfaz de usuario a nivel general describiendo las técnicas utilizadas en el diseño de la siguiente arquitectura:</w:t>
      </w:r>
    </w:p>
    <w:p w14:paraId="2877D327" w14:textId="69339E9B" w:rsidR="008467D2" w:rsidRDefault="00EC3FC0" w:rsidP="00483311">
      <w:pPr>
        <w:autoSpaceDE w:val="0"/>
        <w:autoSpaceDN w:val="0"/>
        <w:adjustRightInd w:val="0"/>
        <w:spacing w:after="0" w:line="240" w:lineRule="auto"/>
        <w:rPr>
          <w:rFonts w:cs="Times New Roman"/>
          <w:iCs/>
        </w:rPr>
      </w:pPr>
      <w:r>
        <w:rPr>
          <w:rFonts w:cs="Times New Roman"/>
          <w:iCs/>
          <w:noProof/>
          <w:lang w:eastAsia="es-ES"/>
        </w:rPr>
        <w:drawing>
          <wp:anchor distT="0" distB="0" distL="114300" distR="114300" simplePos="0" relativeHeight="251677696" behindDoc="0" locked="0" layoutInCell="1" allowOverlap="1" wp14:anchorId="10AC2BEB" wp14:editId="76357B9C">
            <wp:simplePos x="0" y="0"/>
            <wp:positionH relativeFrom="margin">
              <wp:align>center</wp:align>
            </wp:positionH>
            <wp:positionV relativeFrom="margin">
              <wp:posOffset>1529324</wp:posOffset>
            </wp:positionV>
            <wp:extent cx="5941764" cy="3358662"/>
            <wp:effectExtent l="0" t="0" r="1905"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rquitecutra.png"/>
                    <pic:cNvPicPr/>
                  </pic:nvPicPr>
                  <pic:blipFill>
                    <a:blip r:embed="rId38">
                      <a:extLst>
                        <a:ext uri="{28A0092B-C50C-407E-A947-70E740481C1C}">
                          <a14:useLocalDpi xmlns:a14="http://schemas.microsoft.com/office/drawing/2010/main" val="0"/>
                        </a:ext>
                      </a:extLst>
                    </a:blip>
                    <a:stretch>
                      <a:fillRect/>
                    </a:stretch>
                  </pic:blipFill>
                  <pic:spPr>
                    <a:xfrm>
                      <a:off x="0" y="0"/>
                      <a:ext cx="5941764" cy="3358662"/>
                    </a:xfrm>
                    <a:prstGeom prst="rect">
                      <a:avLst/>
                    </a:prstGeom>
                  </pic:spPr>
                </pic:pic>
              </a:graphicData>
            </a:graphic>
          </wp:anchor>
        </w:drawing>
      </w:r>
    </w:p>
    <w:p w14:paraId="2451F38B" w14:textId="6B95663E" w:rsidR="00D97978" w:rsidRPr="00226839" w:rsidRDefault="00D97978" w:rsidP="00D97978">
      <w:pPr>
        <w:jc w:val="center"/>
        <w:rPr>
          <w:i/>
        </w:rPr>
      </w:pPr>
      <w:r w:rsidRPr="00226839">
        <w:rPr>
          <w:i/>
        </w:rPr>
        <w:t>Figura 4-5. Arquitectura software</w:t>
      </w:r>
    </w:p>
    <w:p w14:paraId="17EC3CFD" w14:textId="06BBAEF5" w:rsidR="008467D2" w:rsidRDefault="008467D2" w:rsidP="00483311">
      <w:pPr>
        <w:autoSpaceDE w:val="0"/>
        <w:autoSpaceDN w:val="0"/>
        <w:adjustRightInd w:val="0"/>
        <w:spacing w:after="0" w:line="240" w:lineRule="auto"/>
        <w:rPr>
          <w:rFonts w:cs="Times New Roman"/>
          <w:iCs/>
        </w:rPr>
      </w:pPr>
    </w:p>
    <w:p w14:paraId="4E516896" w14:textId="214C5731" w:rsidR="00A54E5C" w:rsidRDefault="00A54E5C" w:rsidP="00483311">
      <w:pPr>
        <w:autoSpaceDE w:val="0"/>
        <w:autoSpaceDN w:val="0"/>
        <w:adjustRightInd w:val="0"/>
        <w:spacing w:after="0" w:line="240" w:lineRule="auto"/>
        <w:rPr>
          <w:rFonts w:cs="Times New Roman"/>
          <w:iCs/>
        </w:rPr>
      </w:pPr>
    </w:p>
    <w:p w14:paraId="231D5F21" w14:textId="0D0B12FE" w:rsidR="00512053" w:rsidRPr="001458A3" w:rsidRDefault="00512053" w:rsidP="001458A3">
      <w:r w:rsidRPr="001458A3">
        <w:t>La siguiente arquitectura ofrece una implementación basada en 3 niveles o capas; la capa de</w:t>
      </w:r>
      <w:r w:rsidR="00204BCE" w:rsidRPr="001458A3">
        <w:t xml:space="preserve"> presentación</w:t>
      </w:r>
      <w:r w:rsidRPr="001458A3">
        <w:t>, la capa ló</w:t>
      </w:r>
      <w:r w:rsidR="001458A3">
        <w:t>gica y la capa de comunicación.</w:t>
      </w:r>
    </w:p>
    <w:p w14:paraId="10D05D11" w14:textId="728AEA85" w:rsidR="00512053" w:rsidRPr="001458A3" w:rsidRDefault="00512053" w:rsidP="001458A3">
      <w:r w:rsidRPr="001458A3">
        <w:t xml:space="preserve">En la capa de </w:t>
      </w:r>
      <w:r w:rsidR="00204BCE" w:rsidRPr="001458A3">
        <w:t xml:space="preserve">presentación </w:t>
      </w:r>
      <w:r w:rsidRPr="001458A3">
        <w:t xml:space="preserve">se implementan los diferentes elementos gráficos que ofrece la aplicación implementados mediante una jerarquía de elementos que heredan del componente principal </w:t>
      </w:r>
      <w:proofErr w:type="spellStart"/>
      <w:r w:rsidRPr="00D97978">
        <w:rPr>
          <w:i/>
        </w:rPr>
        <w:t>QMainWindow</w:t>
      </w:r>
      <w:proofErr w:type="spellEnd"/>
      <w:r w:rsidR="001458A3" w:rsidRPr="00D97978">
        <w:rPr>
          <w:i/>
        </w:rPr>
        <w:t>.</w:t>
      </w:r>
      <w:r w:rsidR="001458A3">
        <w:t xml:space="preserve"> </w:t>
      </w:r>
    </w:p>
    <w:p w14:paraId="5468BD0B" w14:textId="5B5CA7B4" w:rsidR="00512053" w:rsidRPr="001458A3" w:rsidRDefault="00512053" w:rsidP="001458A3">
      <w:r w:rsidRPr="001458A3">
        <w:t>La capa lógica, en cambio, gestiona la modificación dinámica de vistas y acceso a memoria mediante la recepción, captura y envío de señales de sistema.</w:t>
      </w:r>
    </w:p>
    <w:p w14:paraId="512923E4" w14:textId="1E09917C" w:rsidR="00512053" w:rsidRPr="001458A3" w:rsidRDefault="00512053" w:rsidP="001458A3">
      <w:r w:rsidRPr="001458A3">
        <w:t>Por último, la capa de comunicación es la que ejecuta sobre ROS</w:t>
      </w:r>
      <w:r w:rsidR="002920A9" w:rsidRPr="001458A3">
        <w:t>,</w:t>
      </w:r>
      <w:r w:rsidRPr="001458A3">
        <w:t xml:space="preserve"> para comunicarse con el vehículo aéreo no tripulado a través de la recepción y envío de mensajes que ofrece este sistema.</w:t>
      </w:r>
    </w:p>
    <w:p w14:paraId="16817636" w14:textId="77777777" w:rsidR="00512053" w:rsidRPr="001458A3" w:rsidRDefault="00512053" w:rsidP="001458A3"/>
    <w:p w14:paraId="3456D57A" w14:textId="6305B479" w:rsidR="00ED4B75" w:rsidRPr="001458A3" w:rsidRDefault="00A54E5C" w:rsidP="001458A3">
      <w:r w:rsidRPr="001458A3">
        <w:t>El diseño general de aplicación está basado en un patrón de diseño MVC (</w:t>
      </w:r>
      <w:proofErr w:type="spellStart"/>
      <w:r w:rsidRPr="001458A3">
        <w:rPr>
          <w:i/>
        </w:rPr>
        <w:t>Model</w:t>
      </w:r>
      <w:proofErr w:type="spellEnd"/>
      <w:r w:rsidRPr="001458A3">
        <w:rPr>
          <w:i/>
        </w:rPr>
        <w:t>-View-</w:t>
      </w:r>
      <w:proofErr w:type="spellStart"/>
      <w:r w:rsidRPr="001458A3">
        <w:rPr>
          <w:i/>
        </w:rPr>
        <w:t>Controller</w:t>
      </w:r>
      <w:proofErr w:type="spellEnd"/>
      <w:r w:rsidRPr="001458A3">
        <w:t>)</w:t>
      </w:r>
      <w:r w:rsidR="00ED4B75" w:rsidRPr="001458A3">
        <w:t xml:space="preserve">. Este patrón de diseño define controladores que se encargan de gestionar la lógica de cada una de las vistas de la interfaz, implementando las funciones que se ejecutan como resultado de la recepción de un evento producido por la interacción del usuario con la interfaz.  </w:t>
      </w:r>
    </w:p>
    <w:p w14:paraId="4430808F" w14:textId="77777777" w:rsidR="00ED4B75" w:rsidRPr="001458A3" w:rsidRDefault="00ED4B75" w:rsidP="001458A3"/>
    <w:p w14:paraId="337A5EFC" w14:textId="77777777" w:rsidR="00F43068" w:rsidRPr="001458A3" w:rsidRDefault="00F43068" w:rsidP="001458A3">
      <w:r w:rsidRPr="001458A3">
        <w:t>Como ventajas de este patrón de diseño se destaca una mejora en la experiencia de usuario a través de la modificación de dinámica de componentes y una mejor gestión de acceso a memoria de los distintos hilos de ejecución.</w:t>
      </w:r>
    </w:p>
    <w:p w14:paraId="789AB871" w14:textId="77777777" w:rsidR="00F43068" w:rsidRPr="001458A3" w:rsidRDefault="00F43068" w:rsidP="001458A3"/>
    <w:p w14:paraId="15DAFAD5" w14:textId="75C80716" w:rsidR="00F43068" w:rsidRPr="001458A3" w:rsidRDefault="00ED4B75" w:rsidP="001458A3">
      <w:r w:rsidRPr="001458A3">
        <w:t xml:space="preserve">El uso de este patrón de diseño ha sido de especial importancia debido al carácter asíncrono que se encuentra tanto en el nivel de comunicación mediante la ejecución de las </w:t>
      </w:r>
      <w:r w:rsidR="00D97978" w:rsidRPr="001458A3">
        <w:t>retro llamadas</w:t>
      </w:r>
      <w:r w:rsidRPr="001458A3">
        <w:t xml:space="preserve"> a funciones en ROS ante la recepción de mensajes como </w:t>
      </w:r>
      <w:r w:rsidR="006370CA" w:rsidRPr="001458A3">
        <w:t>a nivel de interfaz resultado de la interacción del usuario con la misma.</w:t>
      </w:r>
    </w:p>
    <w:p w14:paraId="24B7EEB1" w14:textId="514AB1E1" w:rsidR="00633060" w:rsidRPr="001458A3" w:rsidRDefault="00F43068" w:rsidP="001458A3">
      <w:r w:rsidRPr="001458A3">
        <w:t>La sincronización de lecturas de la aplicación y escrituras de los hilos de ejecución sobre ROS se ha realizado manteniendo una sincronizaci</w:t>
      </w:r>
      <w:r w:rsidR="00633060" w:rsidRPr="001458A3">
        <w:t>ón interna mediante el envío de señales. De esta manera ante la recepción de un mensaje por un canal de comunicación determinado se envía una señal al controlador o proceso encargado de la lectura de ese espacio de memoria</w:t>
      </w:r>
      <w:r w:rsidR="00512053" w:rsidRPr="001458A3">
        <w:t xml:space="preserve"> que se encarga de </w:t>
      </w:r>
      <w:r w:rsidR="00633060" w:rsidRPr="001458A3">
        <w:t>cambia</w:t>
      </w:r>
      <w:r w:rsidR="00512053" w:rsidRPr="001458A3">
        <w:t>r</w:t>
      </w:r>
      <w:r w:rsidR="00633060" w:rsidRPr="001458A3">
        <w:t xml:space="preserve"> las vistas asociadas al controlador. </w:t>
      </w:r>
    </w:p>
    <w:p w14:paraId="3F4CD371" w14:textId="77777777" w:rsidR="00633060" w:rsidRPr="001458A3" w:rsidRDefault="00633060" w:rsidP="001458A3"/>
    <w:p w14:paraId="3254460B" w14:textId="47F28872" w:rsidR="00A54E5C" w:rsidRPr="001458A3" w:rsidRDefault="00633060" w:rsidP="001458A3">
      <w:r w:rsidRPr="001458A3">
        <w:t xml:space="preserve">En la capa de comunicación también se ha establecido una sincronización interna para evitar reservar espacio de memoria de forma ineficiente, implementando una subscripción dinámica a </w:t>
      </w:r>
      <w:proofErr w:type="spellStart"/>
      <w:r w:rsidRPr="001458A3">
        <w:t>topics</w:t>
      </w:r>
      <w:proofErr w:type="spellEnd"/>
      <w:r w:rsidRPr="001458A3">
        <w:t xml:space="preserve"> en ROS mediante el envío de señales que activan dicha subscripción ante la petición del usuario de visualización de una determinada información. Sin embargo, una vez establecida dicha comunicación la recepción de información se hace de maner</w:t>
      </w:r>
      <w:r w:rsidR="00204BCE" w:rsidRPr="001458A3">
        <w:t>a asíncrona hasta que se captura</w:t>
      </w:r>
      <w:r w:rsidRPr="001458A3">
        <w:t xml:space="preserve"> una señal resultado de una petición del usuario de dejar de visualizar dicha información.</w:t>
      </w:r>
    </w:p>
    <w:p w14:paraId="5CEC63C4" w14:textId="77777777" w:rsidR="008467D2" w:rsidRPr="001458A3" w:rsidRDefault="008467D2" w:rsidP="001458A3"/>
    <w:p w14:paraId="6E4F595F" w14:textId="77777777" w:rsidR="00512053" w:rsidRPr="001458A3" w:rsidRDefault="00512053" w:rsidP="001458A3"/>
    <w:p w14:paraId="0BCE9B3B" w14:textId="201AD88E" w:rsidR="00311318" w:rsidRPr="001458A3" w:rsidRDefault="008467D2" w:rsidP="001458A3">
      <w:r w:rsidRPr="001458A3">
        <w:t xml:space="preserve">El diseño software de la capa de interfaz de usuario o vista de la aplicación se ha implementado </w:t>
      </w:r>
      <w:r w:rsidR="00483311" w:rsidRPr="001458A3">
        <w:t xml:space="preserve">siguiendo el patrón de diseño </w:t>
      </w:r>
      <w:proofErr w:type="spellStart"/>
      <w:r w:rsidR="00483311" w:rsidRPr="00DE3171">
        <w:rPr>
          <w:i/>
        </w:rPr>
        <w:t>composite</w:t>
      </w:r>
      <w:proofErr w:type="spellEnd"/>
      <w:r w:rsidR="00483311" w:rsidRPr="001458A3">
        <w:t xml:space="preserve">, implementando las distintas perspectivas y componentes principales de la interfaz por medio </w:t>
      </w:r>
      <w:r w:rsidR="00483311" w:rsidRPr="00D97978">
        <w:rPr>
          <w:i/>
        </w:rPr>
        <w:t>widgets</w:t>
      </w:r>
      <w:r w:rsidRPr="00D97978">
        <w:rPr>
          <w:i/>
        </w:rPr>
        <w:t xml:space="preserve"> </w:t>
      </w:r>
      <w:r w:rsidRPr="001458A3">
        <w:t xml:space="preserve">que heredan de </w:t>
      </w:r>
      <w:r w:rsidRPr="001458A3">
        <w:lastRenderedPageBreak/>
        <w:t xml:space="preserve">los componentes principales de la interfaz que forman la ventana principal como podrían ser </w:t>
      </w:r>
      <w:proofErr w:type="spellStart"/>
      <w:r w:rsidRPr="00DE3171">
        <w:rPr>
          <w:i/>
        </w:rPr>
        <w:t>frames</w:t>
      </w:r>
      <w:proofErr w:type="spellEnd"/>
      <w:r w:rsidRPr="00DE3171">
        <w:rPr>
          <w:i/>
        </w:rPr>
        <w:t xml:space="preserve">, </w:t>
      </w:r>
      <w:proofErr w:type="spellStart"/>
      <w:r w:rsidRPr="00DE3171">
        <w:rPr>
          <w:i/>
        </w:rPr>
        <w:t>tab</w:t>
      </w:r>
      <w:proofErr w:type="spellEnd"/>
      <w:r w:rsidRPr="00DE3171">
        <w:rPr>
          <w:i/>
        </w:rPr>
        <w:t xml:space="preserve"> </w:t>
      </w:r>
      <w:proofErr w:type="spellStart"/>
      <w:r w:rsidRPr="00DE3171">
        <w:rPr>
          <w:i/>
        </w:rPr>
        <w:t>widgets</w:t>
      </w:r>
      <w:proofErr w:type="spellEnd"/>
      <w:r w:rsidRPr="00DE3171">
        <w:rPr>
          <w:i/>
        </w:rPr>
        <w:t>, bar widgets</w:t>
      </w:r>
      <w:r w:rsidRPr="001458A3">
        <w:t xml:space="preserve"> etc. La distribución de los componentes en la interfaz se hace mediante </w:t>
      </w:r>
      <w:proofErr w:type="spellStart"/>
      <w:r w:rsidRPr="00DE3171">
        <w:rPr>
          <w:i/>
        </w:rPr>
        <w:t>layouts</w:t>
      </w:r>
      <w:proofErr w:type="spellEnd"/>
      <w:r w:rsidRPr="001458A3">
        <w:t>, ofreciendo diferentes niveles de distribución</w:t>
      </w:r>
      <w:r w:rsidR="00A54E5C" w:rsidRPr="001458A3">
        <w:t xml:space="preserve"> y una jerarquía de elementos organizados en una malla</w:t>
      </w:r>
      <w:r w:rsidRPr="001458A3">
        <w:t xml:space="preserve"> </w:t>
      </w:r>
      <w:r w:rsidR="00A54E5C" w:rsidRPr="001458A3">
        <w:t>que mantiene la simetría entre los diferentes componentes de la interfaz.</w:t>
      </w:r>
    </w:p>
    <w:p w14:paraId="77B4B8B9" w14:textId="77777777" w:rsidR="005131F5" w:rsidRPr="005131F5" w:rsidRDefault="005131F5" w:rsidP="005131F5">
      <w:pPr>
        <w:autoSpaceDE w:val="0"/>
        <w:autoSpaceDN w:val="0"/>
        <w:adjustRightInd w:val="0"/>
        <w:spacing w:after="0" w:line="240" w:lineRule="auto"/>
        <w:rPr>
          <w:rFonts w:cs="Times New Roman"/>
          <w:iCs/>
        </w:rPr>
      </w:pPr>
    </w:p>
    <w:p w14:paraId="583AE164" w14:textId="5E6DE571" w:rsidR="00425E54" w:rsidRDefault="007A146D" w:rsidP="0040330D">
      <w:pPr>
        <w:pStyle w:val="Ttulo2"/>
      </w:pPr>
      <w:hyperlink w:anchor="_Toc412054447" w:history="1">
        <w:bookmarkStart w:id="51" w:name="_Toc421220161"/>
        <w:r w:rsidR="00425E54" w:rsidRPr="00425E54">
          <w:t>Herramientas de desarrollo</w:t>
        </w:r>
        <w:bookmarkEnd w:id="51"/>
      </w:hyperlink>
    </w:p>
    <w:p w14:paraId="647FAFD5" w14:textId="77777777" w:rsidR="00464076" w:rsidRPr="00464076" w:rsidRDefault="00464076" w:rsidP="00464076"/>
    <w:p w14:paraId="560D96D6" w14:textId="5F34C26F" w:rsidR="008B7383" w:rsidRPr="009B0022" w:rsidRDefault="008B7383" w:rsidP="00464076">
      <w:r w:rsidRPr="009B0022">
        <w:t>Para la implementación de la interfaz se ha utilizado ROS como sistema soporte y de comunicación con el sistema</w:t>
      </w:r>
      <w:r w:rsidR="00B41F96">
        <w:t xml:space="preserve"> a bordo del vehículo</w:t>
      </w:r>
      <w:r w:rsidRPr="009B0022">
        <w:t>.</w:t>
      </w:r>
    </w:p>
    <w:p w14:paraId="484FB8E2" w14:textId="007D7452" w:rsidR="00464076" w:rsidRPr="009B0022" w:rsidRDefault="008B7383" w:rsidP="00464076">
      <w:r w:rsidRPr="009B0022">
        <w:t>Los componentes gráficos de la interfaz, e</w:t>
      </w:r>
      <w:r w:rsidR="001E61A1" w:rsidRPr="009B0022">
        <w:t>n cambio se han implementado</w:t>
      </w:r>
      <w:r w:rsidRPr="009B0022">
        <w:t xml:space="preserve"> independientes al entorno de ROS, utilizando la biblioteca multiplataforma </w:t>
      </w:r>
      <w:proofErr w:type="spellStart"/>
      <w:r w:rsidRPr="009B0022">
        <w:t>Qt</w:t>
      </w:r>
      <w:proofErr w:type="spellEnd"/>
      <w:r w:rsidRPr="009B0022">
        <w:t xml:space="preserve"> y el</w:t>
      </w:r>
      <w:r w:rsidR="002D14C8" w:rsidRPr="009B0022">
        <w:t xml:space="preserve"> lenguaje de programación C++. </w:t>
      </w:r>
    </w:p>
    <w:p w14:paraId="034160AB" w14:textId="326D87B3" w:rsidR="002D14C8" w:rsidRPr="009B0022" w:rsidRDefault="001E61A1" w:rsidP="00464076">
      <w:proofErr w:type="spellStart"/>
      <w:r w:rsidRPr="009B0022">
        <w:t>Qt</w:t>
      </w:r>
      <w:proofErr w:type="spellEnd"/>
      <w:r w:rsidRPr="009B0022">
        <w:t xml:space="preserve"> es una </w:t>
      </w:r>
      <w:hyperlink r:id="rId39" w:tooltip="Biblioteca (informática)" w:history="1">
        <w:r w:rsidRPr="009B0022">
          <w:t>biblioteca</w:t>
        </w:r>
      </w:hyperlink>
      <w:r w:rsidRPr="009B0022">
        <w:t xml:space="preserve"> </w:t>
      </w:r>
      <w:hyperlink r:id="rId40" w:tooltip="Multiplataforma" w:history="1">
        <w:r w:rsidRPr="009B0022">
          <w:t>multiplataforma</w:t>
        </w:r>
      </w:hyperlink>
      <w:r w:rsidRPr="009B0022">
        <w:t xml:space="preserve"> ampliamente usada para desarrollar aplicaciones con </w:t>
      </w:r>
      <w:hyperlink r:id="rId41" w:tooltip="Interfaz gráfica de usuario" w:history="1">
        <w:r w:rsidRPr="009B0022">
          <w:t>interfaz gráfica de usuario</w:t>
        </w:r>
      </w:hyperlink>
      <w:r w:rsidRPr="009B0022">
        <w:t>, así como también para el desarrollo de programas sin interfaz gráfica, como herramientas para la línea de comandos y consolas para servidores</w:t>
      </w:r>
      <w:r w:rsidR="002D14C8" w:rsidRPr="009B0022">
        <w:t>. Fue desarrollada por Nokia</w:t>
      </w:r>
      <w:r w:rsidR="009B0022" w:rsidRPr="009B0022">
        <w:t xml:space="preserve"> c</w:t>
      </w:r>
      <w:r w:rsidR="009B0022">
        <w:t>ó</w:t>
      </w:r>
      <w:r w:rsidR="002D14C8" w:rsidRPr="009B0022">
        <w:t xml:space="preserve">mo software libre y de código abierto a través del proyecto </w:t>
      </w:r>
      <w:proofErr w:type="spellStart"/>
      <w:r w:rsidR="002D14C8" w:rsidRPr="00800647">
        <w:rPr>
          <w:i/>
        </w:rPr>
        <w:t>QProject</w:t>
      </w:r>
      <w:proofErr w:type="spellEnd"/>
      <w:r w:rsidR="002D14C8" w:rsidRPr="00800647">
        <w:rPr>
          <w:i/>
        </w:rPr>
        <w:t>.</w:t>
      </w:r>
      <w:r w:rsidR="002D14C8" w:rsidRPr="009B0022">
        <w:t xml:space="preserve"> </w:t>
      </w:r>
    </w:p>
    <w:p w14:paraId="37E7B624" w14:textId="362A660E" w:rsidR="002D14C8" w:rsidRPr="009B0022" w:rsidRDefault="002D14C8" w:rsidP="00464076">
      <w:proofErr w:type="spellStart"/>
      <w:r w:rsidRPr="009B0022">
        <w:t>Qt</w:t>
      </w:r>
      <w:proofErr w:type="spellEnd"/>
      <w:r w:rsidRPr="009B0022">
        <w:t xml:space="preserve"> también es utilizada en KDE, entornos de escritorio para sistemas como GNU/Linux o </w:t>
      </w:r>
      <w:proofErr w:type="spellStart"/>
      <w:r w:rsidRPr="009B0022">
        <w:t>FreeBSD</w:t>
      </w:r>
      <w:proofErr w:type="spellEnd"/>
      <w:r w:rsidRPr="009B0022">
        <w:t xml:space="preserve">, sistemas informáticos empotrados para automoción, aeronavegación y aparatos domésticos como frigoríficos. </w:t>
      </w:r>
    </w:p>
    <w:p w14:paraId="505BB2B0" w14:textId="24392E0A" w:rsidR="001E61A1" w:rsidRDefault="002D14C8" w:rsidP="00464076">
      <w:r w:rsidRPr="009B0022">
        <w:t>El</w:t>
      </w:r>
      <w:r w:rsidR="009B0022" w:rsidRPr="009B0022">
        <w:t xml:space="preserve"> API de la biblioteca</w:t>
      </w:r>
      <w:r w:rsidR="00E819E3">
        <w:t xml:space="preserve"> cuenta</w:t>
      </w:r>
      <w:r w:rsidR="009B0022" w:rsidRPr="009B0022">
        <w:t xml:space="preserve"> con </w:t>
      </w:r>
      <w:hyperlink r:id="rId42" w:tooltip="Método (programación orientada a objetos)" w:history="1">
        <w:r w:rsidR="009B0022" w:rsidRPr="009B0022">
          <w:t>métodos</w:t>
        </w:r>
      </w:hyperlink>
      <w:r w:rsidR="009B0022" w:rsidRPr="009B0022">
        <w:t xml:space="preserve"> para acceder a bases de datos mediante </w:t>
      </w:r>
      <w:hyperlink r:id="rId43" w:tooltip="SQL" w:history="1">
        <w:r w:rsidR="009B0022" w:rsidRPr="009B0022">
          <w:t>SQL</w:t>
        </w:r>
      </w:hyperlink>
      <w:r w:rsidR="009B0022" w:rsidRPr="009B0022">
        <w:t xml:space="preserve">, así como uso de </w:t>
      </w:r>
      <w:hyperlink r:id="rId44" w:tooltip="XML" w:history="1">
        <w:r w:rsidR="009B0022" w:rsidRPr="009B0022">
          <w:t>XML</w:t>
        </w:r>
      </w:hyperlink>
      <w:r w:rsidR="009B0022" w:rsidRPr="009B0022">
        <w:t xml:space="preserve">, gestión de </w:t>
      </w:r>
      <w:hyperlink r:id="rId45" w:tooltip="Hilo de ejecución" w:history="1">
        <w:r w:rsidR="009B0022" w:rsidRPr="009B0022">
          <w:t>hilos</w:t>
        </w:r>
      </w:hyperlink>
      <w:r w:rsidR="009B0022" w:rsidRPr="009B0022">
        <w:t>, soporte de red, una API multiplataforma unificada para la manipulación de archivos y una multitud de otros para el manejo de ficheros, además de estructuras de datos tradicionales.</w:t>
      </w:r>
      <w:r w:rsidR="009B0022">
        <w:t xml:space="preserve"> </w:t>
      </w:r>
    </w:p>
    <w:p w14:paraId="566C1380" w14:textId="677EEBC5" w:rsidR="00E819E3" w:rsidRDefault="00E819E3" w:rsidP="00464076">
      <w:r>
        <w:t>Por otra parte, existen</w:t>
      </w:r>
      <w:r w:rsidRPr="00DE3171">
        <w:rPr>
          <w:i/>
        </w:rPr>
        <w:t xml:space="preserve"> </w:t>
      </w:r>
      <w:proofErr w:type="spellStart"/>
      <w:r w:rsidRPr="00DE3171">
        <w:rPr>
          <w:i/>
        </w:rPr>
        <w:t>binding</w:t>
      </w:r>
      <w:r w:rsidR="00DE3171">
        <w:rPr>
          <w:i/>
        </w:rPr>
        <w:t>s</w:t>
      </w:r>
      <w:proofErr w:type="spellEnd"/>
      <w:r>
        <w:t xml:space="preserve"> de </w:t>
      </w:r>
      <w:proofErr w:type="spellStart"/>
      <w:r>
        <w:t>Qt</w:t>
      </w:r>
      <w:proofErr w:type="spellEnd"/>
      <w:r>
        <w:t xml:space="preserve"> que permite utilizar la librería con otros lenguajes de programación como podrían ser Java (</w:t>
      </w:r>
      <w:r w:rsidRPr="00800647">
        <w:rPr>
          <w:i/>
        </w:rPr>
        <w:t>Jambi</w:t>
      </w:r>
      <w:r>
        <w:t xml:space="preserve">), </w:t>
      </w:r>
      <w:proofErr w:type="spellStart"/>
      <w:r>
        <w:t>Python</w:t>
      </w:r>
      <w:proofErr w:type="spellEnd"/>
      <w:r>
        <w:t xml:space="preserve"> </w:t>
      </w:r>
      <w:r w:rsidRPr="00800647">
        <w:rPr>
          <w:i/>
        </w:rPr>
        <w:t>(</w:t>
      </w:r>
      <w:proofErr w:type="spellStart"/>
      <w:r w:rsidRPr="00800647">
        <w:rPr>
          <w:i/>
        </w:rPr>
        <w:t>PyQt</w:t>
      </w:r>
      <w:proofErr w:type="spellEnd"/>
      <w:r>
        <w:t>), PHP (</w:t>
      </w:r>
      <w:r w:rsidRPr="00800647">
        <w:rPr>
          <w:i/>
        </w:rPr>
        <w:t>PHP-</w:t>
      </w:r>
      <w:proofErr w:type="spellStart"/>
      <w:r w:rsidRPr="00800647">
        <w:rPr>
          <w:i/>
        </w:rPr>
        <w:t>Qt</w:t>
      </w:r>
      <w:proofErr w:type="spellEnd"/>
      <w:r>
        <w:t>) o C# (</w:t>
      </w:r>
      <w:proofErr w:type="spellStart"/>
      <w:r w:rsidRPr="00800647">
        <w:rPr>
          <w:i/>
        </w:rPr>
        <w:t>Qyoto</w:t>
      </w:r>
      <w:proofErr w:type="spellEnd"/>
      <w:r>
        <w:t>) entre muchos otros.</w:t>
      </w:r>
    </w:p>
    <w:p w14:paraId="5648F3AE" w14:textId="712C1A45" w:rsidR="00464076" w:rsidRPr="009B0022" w:rsidRDefault="00464076" w:rsidP="008B7383">
      <w:r>
        <w:t>Está biblioteca ofrece otras librerías más específicas como la biblioteca</w:t>
      </w:r>
      <w:r w:rsidRPr="00800647">
        <w:rPr>
          <w:i/>
        </w:rPr>
        <w:t xml:space="preserve"> </w:t>
      </w:r>
      <w:proofErr w:type="spellStart"/>
      <w:r w:rsidRPr="00800647">
        <w:rPr>
          <w:i/>
        </w:rPr>
        <w:t>Qwt</w:t>
      </w:r>
      <w:proofErr w:type="spellEnd"/>
      <w:r w:rsidR="00E819E3">
        <w:t xml:space="preserve"> o </w:t>
      </w:r>
      <w:proofErr w:type="spellStart"/>
      <w:r w:rsidR="00E819E3" w:rsidRPr="00E819E3">
        <w:rPr>
          <w:i/>
        </w:rPr>
        <w:t>Qt</w:t>
      </w:r>
      <w:proofErr w:type="spellEnd"/>
      <w:r w:rsidR="00E819E3" w:rsidRPr="00E819E3">
        <w:rPr>
          <w:i/>
        </w:rPr>
        <w:t xml:space="preserve"> </w:t>
      </w:r>
      <w:proofErr w:type="spellStart"/>
      <w:r w:rsidR="00E819E3" w:rsidRPr="00E819E3">
        <w:rPr>
          <w:i/>
        </w:rPr>
        <w:t>Widgets</w:t>
      </w:r>
      <w:proofErr w:type="spellEnd"/>
      <w:r w:rsidR="00E819E3" w:rsidRPr="00E819E3">
        <w:rPr>
          <w:i/>
        </w:rPr>
        <w:t xml:space="preserve"> </w:t>
      </w:r>
      <w:proofErr w:type="spellStart"/>
      <w:r w:rsidR="00E819E3" w:rsidRPr="00E819E3">
        <w:rPr>
          <w:i/>
        </w:rPr>
        <w:t>for</w:t>
      </w:r>
      <w:proofErr w:type="spellEnd"/>
      <w:r w:rsidR="00E819E3" w:rsidRPr="00E819E3">
        <w:rPr>
          <w:i/>
        </w:rPr>
        <w:t xml:space="preserve"> </w:t>
      </w:r>
      <w:proofErr w:type="spellStart"/>
      <w:r w:rsidR="00E819E3" w:rsidRPr="00E819E3">
        <w:rPr>
          <w:i/>
        </w:rPr>
        <w:t>Technical</w:t>
      </w:r>
      <w:proofErr w:type="spellEnd"/>
      <w:r w:rsidR="00E819E3" w:rsidRPr="00E819E3">
        <w:rPr>
          <w:i/>
        </w:rPr>
        <w:t xml:space="preserve"> </w:t>
      </w:r>
      <w:proofErr w:type="spellStart"/>
      <w:r w:rsidR="00E819E3" w:rsidRPr="00E819E3">
        <w:rPr>
          <w:i/>
        </w:rPr>
        <w:t>Applications</w:t>
      </w:r>
      <w:proofErr w:type="spellEnd"/>
      <w:r>
        <w:t xml:space="preserve"> utilizada para la visualización de la gráfica 2d. Esta biblioteca es ampliamente utilizada para aplicaciones con perfil técnico, proporcionando deslizadores, barras, brújulas, diales, termómetros, ruedas para controlar valores de visualización o visualización de gráficas.</w:t>
      </w:r>
    </w:p>
    <w:p w14:paraId="0B27DF3A" w14:textId="671C56EE" w:rsidR="00DE3171" w:rsidRPr="008B7383" w:rsidRDefault="00464076" w:rsidP="008B7383">
      <w:r w:rsidRPr="009B0022">
        <w:t>[http://es.wikipedia.org/wiki/Qt_%28biblioteca%29]</w:t>
      </w:r>
    </w:p>
    <w:p w14:paraId="65E59B68" w14:textId="11D6D799" w:rsidR="00425E54" w:rsidRDefault="007A146D" w:rsidP="0040330D">
      <w:pPr>
        <w:pStyle w:val="Ttulo2"/>
        <w:rPr>
          <w:noProof/>
        </w:rPr>
      </w:pPr>
      <w:hyperlink w:anchor="_Toc412054447" w:history="1">
        <w:bookmarkStart w:id="52" w:name="_Toc421220162"/>
        <w:r w:rsidR="00425E54" w:rsidRPr="00425E54">
          <w:t>Implementación de los Componentes</w:t>
        </w:r>
        <w:bookmarkEnd w:id="52"/>
      </w:hyperlink>
    </w:p>
    <w:p w14:paraId="61201CFD" w14:textId="537DDE34" w:rsidR="000C14F1" w:rsidRDefault="000C14F1" w:rsidP="000C14F1">
      <w:pPr>
        <w:rPr>
          <w:noProof/>
        </w:rPr>
      </w:pPr>
      <w:r>
        <w:rPr>
          <w:noProof/>
        </w:rPr>
        <w:t xml:space="preserve">En el siguiente capítulo se hace una descripción del proceso de implementación llevado a cabo para cada uno de los componentes que forma la interfaz. </w:t>
      </w:r>
    </w:p>
    <w:p w14:paraId="1EC24676" w14:textId="77777777" w:rsidR="000C14F1" w:rsidRDefault="000C14F1" w:rsidP="000C14F1">
      <w:pPr>
        <w:rPr>
          <w:noProof/>
        </w:rPr>
      </w:pPr>
    </w:p>
    <w:p w14:paraId="5B12589B" w14:textId="2E3EEB70" w:rsidR="00425E54" w:rsidRPr="00A75703" w:rsidRDefault="007A146D" w:rsidP="0040330D">
      <w:pPr>
        <w:pStyle w:val="Ttulo3"/>
      </w:pPr>
      <w:hyperlink w:anchor="_Toc412054449" w:history="1">
        <w:bookmarkStart w:id="53" w:name="_Toc421220163"/>
        <w:r w:rsidR="00425E54" w:rsidRPr="00A75703">
          <w:t>Visualizador de parámetros</w:t>
        </w:r>
        <w:bookmarkEnd w:id="53"/>
      </w:hyperlink>
    </w:p>
    <w:p w14:paraId="138AEDFE" w14:textId="30DE439F" w:rsidR="00E819E3" w:rsidRDefault="00E819E3" w:rsidP="0041761D">
      <w:pPr>
        <w:rPr>
          <w:lang w:val="en-US"/>
        </w:rPr>
      </w:pPr>
    </w:p>
    <w:p w14:paraId="469A292D" w14:textId="77777777" w:rsidR="00FB3CE6" w:rsidRDefault="00E819E3" w:rsidP="0041761D">
      <w:r w:rsidRPr="00E819E3">
        <w:t>En la implementaci</w:t>
      </w:r>
      <w:r>
        <w:t xml:space="preserve">ón del visualizador de curvas gráficas se ha utilizado la librería </w:t>
      </w:r>
      <w:proofErr w:type="spellStart"/>
      <w:r>
        <w:t>Qwt</w:t>
      </w:r>
      <w:proofErr w:type="spellEnd"/>
      <w:r>
        <w:t xml:space="preserve"> o </w:t>
      </w:r>
      <w:proofErr w:type="spellStart"/>
      <w:r w:rsidRPr="00E819E3">
        <w:rPr>
          <w:i/>
        </w:rPr>
        <w:t>Qt</w:t>
      </w:r>
      <w:proofErr w:type="spellEnd"/>
      <w:r w:rsidRPr="00E819E3">
        <w:rPr>
          <w:i/>
        </w:rPr>
        <w:t xml:space="preserve"> </w:t>
      </w:r>
      <w:proofErr w:type="spellStart"/>
      <w:r w:rsidRPr="00E819E3">
        <w:rPr>
          <w:i/>
        </w:rPr>
        <w:t>Widgets</w:t>
      </w:r>
      <w:proofErr w:type="spellEnd"/>
      <w:r w:rsidRPr="00E819E3">
        <w:rPr>
          <w:i/>
        </w:rPr>
        <w:t xml:space="preserve"> </w:t>
      </w:r>
      <w:proofErr w:type="spellStart"/>
      <w:r w:rsidRPr="00E819E3">
        <w:rPr>
          <w:i/>
        </w:rPr>
        <w:t>for</w:t>
      </w:r>
      <w:proofErr w:type="spellEnd"/>
      <w:r w:rsidRPr="00E819E3">
        <w:rPr>
          <w:i/>
        </w:rPr>
        <w:t xml:space="preserve"> </w:t>
      </w:r>
      <w:proofErr w:type="spellStart"/>
      <w:r w:rsidRPr="00E819E3">
        <w:rPr>
          <w:i/>
        </w:rPr>
        <w:t>Technical</w:t>
      </w:r>
      <w:proofErr w:type="spellEnd"/>
      <w:r w:rsidRPr="00E819E3">
        <w:rPr>
          <w:i/>
        </w:rPr>
        <w:t xml:space="preserve"> </w:t>
      </w:r>
      <w:proofErr w:type="spellStart"/>
      <w:r w:rsidRPr="00E819E3">
        <w:rPr>
          <w:i/>
        </w:rPr>
        <w:t>Applications</w:t>
      </w:r>
      <w:proofErr w:type="spellEnd"/>
      <w:r>
        <w:t xml:space="preserve"> que forma parte de la suite de </w:t>
      </w:r>
      <w:proofErr w:type="spellStart"/>
      <w:r>
        <w:t>Qt</w:t>
      </w:r>
      <w:proofErr w:type="spellEnd"/>
      <w:r w:rsidR="00FB3CE6">
        <w:t>.</w:t>
      </w:r>
    </w:p>
    <w:p w14:paraId="3818EBB1" w14:textId="63F90013" w:rsidR="00FB3CE6" w:rsidRDefault="00FB3CE6" w:rsidP="0041761D">
      <w:r>
        <w:t>E</w:t>
      </w:r>
      <w:r w:rsidR="00E819E3">
        <w:t>sta librería permite la visualización de gráficos 2D</w:t>
      </w:r>
      <w:r>
        <w:t xml:space="preserve"> con un conjunto de funciones que modifican el </w:t>
      </w:r>
      <w:proofErr w:type="spellStart"/>
      <w:r w:rsidRPr="000060FE">
        <w:rPr>
          <w:i/>
        </w:rPr>
        <w:t>canvas</w:t>
      </w:r>
      <w:proofErr w:type="spellEnd"/>
      <w:r>
        <w:t xml:space="preserve"> y muestran curvas gráficas. La implementación de curvas gráficas se ha realizado mediante una </w:t>
      </w:r>
      <w:proofErr w:type="spellStart"/>
      <w:r w:rsidRPr="000060FE">
        <w:rPr>
          <w:i/>
        </w:rPr>
        <w:t>shallow</w:t>
      </w:r>
      <w:proofErr w:type="spellEnd"/>
      <w:r w:rsidRPr="000060FE">
        <w:rPr>
          <w:i/>
        </w:rPr>
        <w:t xml:space="preserve"> </w:t>
      </w:r>
      <w:proofErr w:type="spellStart"/>
      <w:r w:rsidRPr="000060FE">
        <w:rPr>
          <w:i/>
        </w:rPr>
        <w:t>copy</w:t>
      </w:r>
      <w:proofErr w:type="spellEnd"/>
      <w:r>
        <w:t xml:space="preserve"> del espacio asignado al parámetro que representa la curva en cuesti</w:t>
      </w:r>
      <w:r w:rsidR="00C43268">
        <w:t>ón. Para ello se ha</w:t>
      </w:r>
      <w:r>
        <w:t xml:space="preserve"> </w:t>
      </w:r>
      <w:r w:rsidR="00C43268">
        <w:t>utiliza</w:t>
      </w:r>
      <w:r>
        <w:t xml:space="preserve">do </w:t>
      </w:r>
      <w:r w:rsidR="00C43268">
        <w:t>un puntero de desplazamiento para</w:t>
      </w:r>
      <w:r>
        <w:t xml:space="preserve">  desplaza</w:t>
      </w:r>
      <w:r w:rsidR="00C43268">
        <w:t>r</w:t>
      </w:r>
      <w:r>
        <w:t xml:space="preserve"> las posiciones en el buffer de llenado </w:t>
      </w:r>
      <w:r w:rsidR="00C43268">
        <w:t xml:space="preserve">ante la recepción de un nuevo valor </w:t>
      </w:r>
      <w:r>
        <w:t xml:space="preserve"> obteniendo una curva gráfica con una evolución temporal.</w:t>
      </w:r>
    </w:p>
    <w:p w14:paraId="15A9A211" w14:textId="77777777" w:rsidR="00C43268" w:rsidRDefault="00C43268" w:rsidP="0041761D">
      <w:pPr>
        <w:rPr>
          <w:i/>
        </w:rPr>
      </w:pPr>
      <w:r>
        <w:t xml:space="preserve">En la actualidad los canales de comunicación a través de los que se recibe la información no tienen una frecuencia fija, sufriendo pequeñas variaciones en el tiempo y pudiendo variar significativamente dependiendo del tipo de mensaje definido por el programador del sistema. Aunque es posible establecer una frecuencia determinada a la que debe publicar un </w:t>
      </w:r>
      <w:proofErr w:type="spellStart"/>
      <w:r>
        <w:t>topic</w:t>
      </w:r>
      <w:proofErr w:type="spellEnd"/>
      <w:r>
        <w:t xml:space="preserve"> mediante la implementación de colas de prioridad que realiza internamente el sistema, en la práctica no suele resultar eficiente, optando por una solución basada en la identificación de mensajes mediante </w:t>
      </w:r>
      <w:proofErr w:type="spellStart"/>
      <w:r w:rsidRPr="00C43268">
        <w:rPr>
          <w:i/>
        </w:rPr>
        <w:t>timeStamp</w:t>
      </w:r>
      <w:r>
        <w:rPr>
          <w:i/>
        </w:rPr>
        <w:t>s</w:t>
      </w:r>
      <w:proofErr w:type="spellEnd"/>
      <w:r>
        <w:rPr>
          <w:i/>
        </w:rPr>
        <w:t xml:space="preserve">. </w:t>
      </w:r>
    </w:p>
    <w:p w14:paraId="37E06E19" w14:textId="77777777" w:rsidR="00581BBC" w:rsidRDefault="00C43268" w:rsidP="0041761D">
      <w:r>
        <w:t>Para resolver este problema, teniendo en cue</w:t>
      </w:r>
      <w:r w:rsidR="00581BBC">
        <w:t xml:space="preserve">nta partiendo de un estado inicial de pruebas en el que se encuentra </w:t>
      </w:r>
      <w:r>
        <w:t>la aplicaci</w:t>
      </w:r>
      <w:r w:rsidR="00581BBC">
        <w:t>ón donde</w:t>
      </w:r>
      <w:r>
        <w:t xml:space="preserve"> el entorno de pruebas utilizado no aporta mucha complejidad en este sentido</w:t>
      </w:r>
      <w:r w:rsidR="00581BBC">
        <w:t>,</w:t>
      </w:r>
      <w:r>
        <w:t xml:space="preserve"> se ha optado por establecer una frecuencia de muestreo inferior a la que publican los </w:t>
      </w:r>
      <w:proofErr w:type="spellStart"/>
      <w:r>
        <w:t>topics</w:t>
      </w:r>
      <w:proofErr w:type="spellEnd"/>
      <w:r>
        <w:t>, a través de la implementación de un temporizador interno.</w:t>
      </w:r>
    </w:p>
    <w:p w14:paraId="04580660" w14:textId="2AC8E7D2" w:rsidR="00C43268" w:rsidRPr="00C43268" w:rsidRDefault="00C43268" w:rsidP="0041761D">
      <w:r>
        <w:t xml:space="preserve"> Sin embargo, para la visualización de </w:t>
      </w:r>
      <w:r w:rsidR="00581BBC">
        <w:t>los valores en el navegador de parámetros se ha optado por utilizar la máxima de las frecuencias de la frecuencia de los parámetros que se están visualizando en un momento determinado, enviando s</w:t>
      </w:r>
      <w:r w:rsidR="006F4F74">
        <w:t>eñales continuas ante la rece</w:t>
      </w:r>
      <w:r w:rsidR="00581BBC">
        <w:t xml:space="preserve">pción de mensajes </w:t>
      </w:r>
    </w:p>
    <w:p w14:paraId="3B8045F1" w14:textId="77777777" w:rsidR="000060FE" w:rsidRDefault="000060FE" w:rsidP="0041761D"/>
    <w:p w14:paraId="260827D4" w14:textId="77777777" w:rsidR="00CC3B71" w:rsidRDefault="00CC3B71" w:rsidP="0041761D"/>
    <w:p w14:paraId="21ECB241" w14:textId="77777777" w:rsidR="00CC3B71" w:rsidRPr="0041761D" w:rsidRDefault="00CC3B71" w:rsidP="0041761D"/>
    <w:p w14:paraId="69DE29BE" w14:textId="329782A8" w:rsidR="00425E54" w:rsidRPr="00A75703" w:rsidRDefault="007A146D" w:rsidP="0040330D">
      <w:pPr>
        <w:pStyle w:val="Ttulo3"/>
      </w:pPr>
      <w:hyperlink w:anchor="_Toc412054450" w:history="1">
        <w:bookmarkStart w:id="54" w:name="_Toc421220164"/>
        <w:r w:rsidR="00425E54" w:rsidRPr="00A75703">
          <w:t>Visualizador de la dinámica del vehículo</w:t>
        </w:r>
        <w:bookmarkEnd w:id="54"/>
      </w:hyperlink>
    </w:p>
    <w:p w14:paraId="7CAA11B0" w14:textId="77777777" w:rsidR="0041761D" w:rsidRPr="0041761D" w:rsidRDefault="0041761D" w:rsidP="0041761D"/>
    <w:p w14:paraId="43080AF0" w14:textId="77777777" w:rsidR="000060FE" w:rsidRDefault="00B36B05" w:rsidP="00963CA0">
      <w:r>
        <w:t>Para la implementación de este componente se ha utilizado</w:t>
      </w:r>
      <w:r w:rsidRPr="000C14F1">
        <w:rPr>
          <w:i/>
        </w:rPr>
        <w:t xml:space="preserve"> </w:t>
      </w:r>
      <w:proofErr w:type="spellStart"/>
      <w:r w:rsidRPr="000C14F1">
        <w:rPr>
          <w:i/>
        </w:rPr>
        <w:t>Rviz</w:t>
      </w:r>
      <w:proofErr w:type="spellEnd"/>
      <w:r>
        <w:t xml:space="preserve"> como sistema de visualización del modelo y la librería</w:t>
      </w:r>
      <w:r w:rsidRPr="000C14F1">
        <w:rPr>
          <w:i/>
        </w:rPr>
        <w:t xml:space="preserve"> </w:t>
      </w:r>
      <w:proofErr w:type="spellStart"/>
      <w:r w:rsidRPr="000C14F1">
        <w:rPr>
          <w:i/>
        </w:rPr>
        <w:t>Tf</w:t>
      </w:r>
      <w:proofErr w:type="spellEnd"/>
      <w:r>
        <w:t xml:space="preserve"> para la publicación de transformaciones que son procesadas por este sistema de visualización. </w:t>
      </w:r>
    </w:p>
    <w:p w14:paraId="341AD463" w14:textId="414B07AC" w:rsidR="00963CA0" w:rsidRPr="00963CA0" w:rsidRDefault="00B36B05" w:rsidP="00963CA0">
      <w:r>
        <w:t xml:space="preserve">La librería </w:t>
      </w:r>
      <w:proofErr w:type="spellStart"/>
      <w:r>
        <w:t>tf</w:t>
      </w:r>
      <w:proofErr w:type="spellEnd"/>
      <w:r>
        <w:t xml:space="preserve"> forma uno de los paquetes principales del entorno de ROS permitiendo </w:t>
      </w:r>
      <w:r w:rsidR="00963CA0">
        <w:t>el seguimiento de las diferentes estructuras de coordinación (</w:t>
      </w:r>
      <w:proofErr w:type="spellStart"/>
      <w:r w:rsidR="00963CA0" w:rsidRPr="00B46D28">
        <w:rPr>
          <w:i/>
        </w:rPr>
        <w:t>coordinate</w:t>
      </w:r>
      <w:proofErr w:type="spellEnd"/>
      <w:r w:rsidR="00963CA0" w:rsidRPr="00B46D28">
        <w:rPr>
          <w:i/>
        </w:rPr>
        <w:t xml:space="preserve"> </w:t>
      </w:r>
      <w:proofErr w:type="spellStart"/>
      <w:r w:rsidR="00963CA0" w:rsidRPr="00B46D28">
        <w:rPr>
          <w:i/>
        </w:rPr>
        <w:t>frames</w:t>
      </w:r>
      <w:proofErr w:type="spellEnd"/>
      <w:r w:rsidR="00963CA0">
        <w:t xml:space="preserve">) en las que se componen un modelo de robot descrito mediante </w:t>
      </w:r>
      <w:r w:rsidR="000060FE">
        <w:t xml:space="preserve">el formato </w:t>
      </w:r>
      <w:r w:rsidR="00963CA0">
        <w:t xml:space="preserve">URDF. </w:t>
      </w:r>
      <w:r>
        <w:t>Esta librería m</w:t>
      </w:r>
      <w:r w:rsidR="00963CA0">
        <w:t xml:space="preserve">antiene la relación entre las distintas estructuras y permite mandar a estas estructuras transformaciones de movimientos de rotación o translación en el plano. </w:t>
      </w:r>
    </w:p>
    <w:p w14:paraId="7FAB6BB0" w14:textId="2F78AAF3" w:rsidR="0043121F" w:rsidRPr="00A75703" w:rsidRDefault="007A146D" w:rsidP="0040330D">
      <w:pPr>
        <w:pStyle w:val="Ttulo3"/>
      </w:pPr>
      <w:hyperlink w:anchor="_Toc412054451" w:history="1">
        <w:bookmarkStart w:id="55" w:name="_Toc421220165"/>
        <w:r w:rsidR="00425E54" w:rsidRPr="00A75703">
          <w:t>Visualizador del entorno percibido</w:t>
        </w:r>
        <w:bookmarkEnd w:id="55"/>
      </w:hyperlink>
    </w:p>
    <w:p w14:paraId="4342F9E7" w14:textId="77777777" w:rsidR="000060FE" w:rsidRPr="000060FE" w:rsidRDefault="000060FE" w:rsidP="000060FE"/>
    <w:p w14:paraId="489859C5" w14:textId="77777777" w:rsidR="006D454B" w:rsidRDefault="000060FE" w:rsidP="0043121F">
      <w:r>
        <w:t xml:space="preserve">Para la visualización del entorno se ha utilizado también la herramienta de visualización 3D, </w:t>
      </w:r>
      <w:proofErr w:type="spellStart"/>
      <w:r>
        <w:t>Rviz</w:t>
      </w:r>
      <w:proofErr w:type="spellEnd"/>
      <w:r>
        <w:t>. Esta herramienta ofrece distintos sistemas de visualización, permitiendo al usuario</w:t>
      </w:r>
      <w:r w:rsidR="00401A95">
        <w:t xml:space="preserve"> </w:t>
      </w:r>
      <w:r>
        <w:t xml:space="preserve">introducir objetos 3D mediante la definición de figuras geométricas a través de los que se conoce como </w:t>
      </w:r>
      <w:proofErr w:type="spellStart"/>
      <w:r w:rsidRPr="000060FE">
        <w:rPr>
          <w:i/>
        </w:rPr>
        <w:t>markers</w:t>
      </w:r>
      <w:proofErr w:type="spellEnd"/>
      <w:r>
        <w:rPr>
          <w:i/>
        </w:rPr>
        <w:t xml:space="preserve"> </w:t>
      </w:r>
      <w:r>
        <w:t xml:space="preserve">y la definición de </w:t>
      </w:r>
      <w:proofErr w:type="spellStart"/>
      <w:r>
        <w:t>topics</w:t>
      </w:r>
      <w:proofErr w:type="spellEnd"/>
      <w:r>
        <w:t xml:space="preserve"> a través de los cuales se publican las transformaciones de movimiento.</w:t>
      </w:r>
    </w:p>
    <w:p w14:paraId="705E8372" w14:textId="1D51CEB2" w:rsidR="0043121F" w:rsidRDefault="000060FE" w:rsidP="0043121F">
      <w:r>
        <w:t xml:space="preserve">Sin embargo, </w:t>
      </w:r>
      <w:proofErr w:type="spellStart"/>
      <w:r w:rsidRPr="007E6350">
        <w:rPr>
          <w:i/>
        </w:rPr>
        <w:t>Rviz</w:t>
      </w:r>
      <w:proofErr w:type="spellEnd"/>
      <w:r>
        <w:t xml:space="preserve"> no sólo es una herramienta de simulaci</w:t>
      </w:r>
      <w:r w:rsidR="00401A95">
        <w:t>ón, si no que funciona como</w:t>
      </w:r>
      <w:r>
        <w:t xml:space="preserve"> una potente herramienta de visualización </w:t>
      </w:r>
      <w:r w:rsidR="00401A95">
        <w:t>d</w:t>
      </w:r>
      <w:r w:rsidR="0043121F">
        <w:t>el entorno percibido mediante los sensores y</w:t>
      </w:r>
      <w:r w:rsidR="00145140">
        <w:t xml:space="preserve"> los</w:t>
      </w:r>
      <w:r w:rsidR="0043121F">
        <w:t xml:space="preserve"> alg</w:t>
      </w:r>
      <w:r w:rsidR="00401A95">
        <w:t>oritmos de percepción del robot</w:t>
      </w:r>
      <w:r w:rsidR="00145140">
        <w:t>, a través de un sistema de configur</w:t>
      </w:r>
      <w:r w:rsidR="006D454B">
        <w:t xml:space="preserve">ación de tipos de visualización. </w:t>
      </w:r>
      <w:r w:rsidR="0043121F">
        <w:t xml:space="preserve">Dentro de las posibilidades de visualización que ofrece </w:t>
      </w:r>
      <w:proofErr w:type="spellStart"/>
      <w:r w:rsidR="0043121F">
        <w:t>Rviz</w:t>
      </w:r>
      <w:proofErr w:type="spellEnd"/>
      <w:r w:rsidR="0043121F">
        <w:t xml:space="preserve"> podemos encontrar los siguientes tipos:</w:t>
      </w:r>
    </w:p>
    <w:p w14:paraId="74E5AE69" w14:textId="77777777" w:rsidR="0043121F" w:rsidRDefault="0043121F" w:rsidP="00BA19A7">
      <w:pPr>
        <w:pStyle w:val="Prrafodelista"/>
        <w:numPr>
          <w:ilvl w:val="0"/>
          <w:numId w:val="17"/>
        </w:numPr>
      </w:pPr>
      <w:proofErr w:type="spellStart"/>
      <w:r w:rsidRPr="00145140">
        <w:rPr>
          <w:i/>
        </w:rPr>
        <w:t>Axes</w:t>
      </w:r>
      <w:proofErr w:type="spellEnd"/>
      <w:r w:rsidRPr="00145140">
        <w:rPr>
          <w:i/>
        </w:rPr>
        <w:t>.</w:t>
      </w:r>
      <w:r>
        <w:t xml:space="preserve"> Muestra un conjunto de ejes </w:t>
      </w:r>
      <w:proofErr w:type="spellStart"/>
      <w:r>
        <w:t>x</w:t>
      </w:r>
      <w:proofErr w:type="gramStart"/>
      <w:r>
        <w:t>,y,z</w:t>
      </w:r>
      <w:proofErr w:type="spellEnd"/>
      <w:proofErr w:type="gramEnd"/>
      <w:r>
        <w:t xml:space="preserve"> en colores verde, rojo y azul.</w:t>
      </w:r>
    </w:p>
    <w:p w14:paraId="2A60F80B" w14:textId="77777777" w:rsidR="0043121F" w:rsidRDefault="0043121F" w:rsidP="00BA19A7">
      <w:pPr>
        <w:pStyle w:val="Prrafodelista"/>
        <w:numPr>
          <w:ilvl w:val="0"/>
          <w:numId w:val="17"/>
        </w:numPr>
      </w:pPr>
      <w:proofErr w:type="spellStart"/>
      <w:r w:rsidRPr="00145140">
        <w:rPr>
          <w:i/>
        </w:rPr>
        <w:t>Effort</w:t>
      </w:r>
      <w:proofErr w:type="spellEnd"/>
      <w:r w:rsidRPr="00145140">
        <w:rPr>
          <w:i/>
        </w:rPr>
        <w:t>.</w:t>
      </w:r>
      <w:r>
        <w:t xml:space="preserve"> Muestra la fuerza aplicada en cada una de las articulaciones del robot como círculos con flechas alrededor de las articulaciones.</w:t>
      </w:r>
    </w:p>
    <w:p w14:paraId="65188840" w14:textId="77777777" w:rsidR="0043121F" w:rsidRDefault="0043121F" w:rsidP="00BA19A7">
      <w:pPr>
        <w:pStyle w:val="Prrafodelista"/>
        <w:numPr>
          <w:ilvl w:val="0"/>
          <w:numId w:val="17"/>
        </w:numPr>
      </w:pPr>
      <w:r w:rsidRPr="00145140">
        <w:rPr>
          <w:i/>
        </w:rPr>
        <w:t>Camera.</w:t>
      </w:r>
      <w:r>
        <w:t xml:space="preserve"> Crea un nuevo panel de </w:t>
      </w:r>
      <w:proofErr w:type="spellStart"/>
      <w:r>
        <w:t>renderizado</w:t>
      </w:r>
      <w:proofErr w:type="spellEnd"/>
      <w:r>
        <w:t xml:space="preserve"> superpuesto para la visualización de las cámaras del robot.</w:t>
      </w:r>
    </w:p>
    <w:p w14:paraId="792FD950" w14:textId="77777777" w:rsidR="0043121F" w:rsidRDefault="0043121F" w:rsidP="00BA19A7">
      <w:pPr>
        <w:pStyle w:val="Prrafodelista"/>
        <w:numPr>
          <w:ilvl w:val="0"/>
          <w:numId w:val="17"/>
        </w:numPr>
      </w:pPr>
      <w:proofErr w:type="spellStart"/>
      <w:r w:rsidRPr="00145140">
        <w:rPr>
          <w:i/>
        </w:rPr>
        <w:t>Grid</w:t>
      </w:r>
      <w:proofErr w:type="spellEnd"/>
      <w:r w:rsidRPr="00145140">
        <w:rPr>
          <w:i/>
        </w:rPr>
        <w:t>.</w:t>
      </w:r>
      <w:r>
        <w:t xml:space="preserve"> Muestra una rejilla centrada en el origen.</w:t>
      </w:r>
    </w:p>
    <w:p w14:paraId="3BB0B8A4" w14:textId="77777777" w:rsidR="0043121F" w:rsidRDefault="0043121F" w:rsidP="00BA19A7">
      <w:pPr>
        <w:pStyle w:val="Prrafodelista"/>
        <w:numPr>
          <w:ilvl w:val="0"/>
          <w:numId w:val="17"/>
        </w:numPr>
      </w:pPr>
      <w:proofErr w:type="spellStart"/>
      <w:r w:rsidRPr="00145140">
        <w:rPr>
          <w:i/>
        </w:rPr>
        <w:t>GridCell</w:t>
      </w:r>
      <w:proofErr w:type="spellEnd"/>
      <w:r>
        <w:t>. Muestra una rejilla con los obstáculos que se encuentran dentro del mapa de corto alcance percibido por el robot.</w:t>
      </w:r>
    </w:p>
    <w:p w14:paraId="05A838AF" w14:textId="77777777" w:rsidR="0043121F" w:rsidRDefault="0043121F" w:rsidP="00BA19A7">
      <w:pPr>
        <w:pStyle w:val="Prrafodelista"/>
        <w:numPr>
          <w:ilvl w:val="0"/>
          <w:numId w:val="17"/>
        </w:numPr>
      </w:pPr>
      <w:proofErr w:type="spellStart"/>
      <w:r w:rsidRPr="00145140">
        <w:rPr>
          <w:i/>
        </w:rPr>
        <w:t>OccupancyGrid</w:t>
      </w:r>
      <w:proofErr w:type="spellEnd"/>
      <w:r>
        <w:t>. Muestra el mapa del entorno con las configuraciones de ocupación de los obstáculos mediante la asignación de probabilidades de ocupación a cada celda del mapa sobre el conjunto de medidas y estimaciones de posición del robot tomadas en un espacio de tiempo determinado.</w:t>
      </w:r>
    </w:p>
    <w:p w14:paraId="21934188" w14:textId="77777777" w:rsidR="0043121F" w:rsidRDefault="0043121F" w:rsidP="00BA19A7">
      <w:pPr>
        <w:pStyle w:val="Prrafodelista"/>
        <w:numPr>
          <w:ilvl w:val="0"/>
          <w:numId w:val="17"/>
        </w:numPr>
      </w:pPr>
      <w:proofErr w:type="spellStart"/>
      <w:r w:rsidRPr="00145140">
        <w:rPr>
          <w:i/>
        </w:rPr>
        <w:lastRenderedPageBreak/>
        <w:t>Image</w:t>
      </w:r>
      <w:proofErr w:type="spellEnd"/>
      <w:r w:rsidRPr="00145140">
        <w:rPr>
          <w:i/>
        </w:rPr>
        <w:t>.</w:t>
      </w:r>
      <w:r>
        <w:t xml:space="preserve"> Crea una nueva ventana para la visualización de las imágenes recibidas por la cámara.</w:t>
      </w:r>
    </w:p>
    <w:p w14:paraId="2945BB79" w14:textId="54AAD2BB" w:rsidR="0043121F" w:rsidRDefault="0043121F" w:rsidP="00BA19A7">
      <w:pPr>
        <w:pStyle w:val="Prrafodelista"/>
        <w:numPr>
          <w:ilvl w:val="0"/>
          <w:numId w:val="17"/>
        </w:numPr>
      </w:pPr>
      <w:r w:rsidRPr="00145140">
        <w:rPr>
          <w:i/>
        </w:rPr>
        <w:t xml:space="preserve">Laser </w:t>
      </w:r>
      <w:proofErr w:type="spellStart"/>
      <w:r w:rsidRPr="00145140">
        <w:rPr>
          <w:i/>
        </w:rPr>
        <w:t>Scan</w:t>
      </w:r>
      <w:proofErr w:type="spellEnd"/>
      <w:r w:rsidRPr="00145140">
        <w:rPr>
          <w:i/>
        </w:rPr>
        <w:t>.</w:t>
      </w:r>
      <w:r>
        <w:t xml:space="preserve"> Muestra los datos recibidos </w:t>
      </w:r>
      <w:r w:rsidR="00FB51EE">
        <w:t>de un láser scanner, con diferentes opc</w:t>
      </w:r>
      <w:r>
        <w:t xml:space="preserve">iones de </w:t>
      </w:r>
      <w:proofErr w:type="spellStart"/>
      <w:r>
        <w:t>renderizado</w:t>
      </w:r>
      <w:proofErr w:type="spellEnd"/>
      <w:r>
        <w:t xml:space="preserve"> y acumulación de datos.</w:t>
      </w:r>
    </w:p>
    <w:p w14:paraId="7335EC38" w14:textId="77777777" w:rsidR="0043121F" w:rsidRDefault="0043121F" w:rsidP="00BA19A7">
      <w:pPr>
        <w:pStyle w:val="Prrafodelista"/>
        <w:numPr>
          <w:ilvl w:val="0"/>
          <w:numId w:val="17"/>
        </w:numPr>
      </w:pPr>
      <w:proofErr w:type="spellStart"/>
      <w:r w:rsidRPr="00145140">
        <w:rPr>
          <w:i/>
        </w:rPr>
        <w:t>Map</w:t>
      </w:r>
      <w:proofErr w:type="spellEnd"/>
      <w:r>
        <w:t>. Muestra un mapa estático sobre el plano de tierra.</w:t>
      </w:r>
    </w:p>
    <w:p w14:paraId="76B40352" w14:textId="77777777" w:rsidR="0043121F" w:rsidRDefault="0043121F" w:rsidP="00BA19A7">
      <w:pPr>
        <w:pStyle w:val="Prrafodelista"/>
        <w:numPr>
          <w:ilvl w:val="0"/>
          <w:numId w:val="17"/>
        </w:numPr>
      </w:pPr>
      <w:proofErr w:type="spellStart"/>
      <w:r w:rsidRPr="00145140">
        <w:rPr>
          <w:i/>
        </w:rPr>
        <w:t>Markers</w:t>
      </w:r>
      <w:proofErr w:type="spellEnd"/>
      <w:r>
        <w:t xml:space="preserve">. Permite mostrar formas primitivas como figuras geométricas a través de </w:t>
      </w:r>
      <w:proofErr w:type="spellStart"/>
      <w:r>
        <w:t>topics</w:t>
      </w:r>
      <w:proofErr w:type="spellEnd"/>
      <w:r>
        <w:t>.</w:t>
      </w:r>
    </w:p>
    <w:p w14:paraId="72F05F0A" w14:textId="77777777" w:rsidR="0043121F" w:rsidRDefault="0043121F" w:rsidP="00BA19A7">
      <w:pPr>
        <w:pStyle w:val="Prrafodelista"/>
        <w:numPr>
          <w:ilvl w:val="0"/>
          <w:numId w:val="17"/>
        </w:numPr>
      </w:pPr>
      <w:proofErr w:type="spellStart"/>
      <w:r w:rsidRPr="00FB51EE">
        <w:rPr>
          <w:i/>
        </w:rPr>
        <w:t>InteractiveMarkers</w:t>
      </w:r>
      <w:proofErr w:type="spellEnd"/>
      <w:r w:rsidRPr="00FB51EE">
        <w:rPr>
          <w:i/>
        </w:rPr>
        <w:t>.</w:t>
      </w:r>
      <w:r>
        <w:t xml:space="preserve"> Permite mostrar objetos 3D desde uno o más servidores interactivos, permitiendo al usuario interaccionar con ellos a través del mouse.</w:t>
      </w:r>
    </w:p>
    <w:p w14:paraId="0A7B0563" w14:textId="77777777" w:rsidR="0043121F" w:rsidRDefault="0043121F" w:rsidP="00BA19A7">
      <w:pPr>
        <w:pStyle w:val="Prrafodelista"/>
        <w:numPr>
          <w:ilvl w:val="0"/>
          <w:numId w:val="17"/>
        </w:numPr>
      </w:pPr>
      <w:proofErr w:type="spellStart"/>
      <w:r w:rsidRPr="00145140">
        <w:rPr>
          <w:i/>
        </w:rPr>
        <w:t>Path</w:t>
      </w:r>
      <w:proofErr w:type="spellEnd"/>
      <w:r>
        <w:t>. Muestra la ruta o paso que ha seguido un robot.</w:t>
      </w:r>
    </w:p>
    <w:p w14:paraId="2C8A5918" w14:textId="386343EC" w:rsidR="0043121F" w:rsidRPr="00FB51EE" w:rsidRDefault="0043121F" w:rsidP="00BA19A7">
      <w:pPr>
        <w:pStyle w:val="Prrafodelista"/>
        <w:numPr>
          <w:ilvl w:val="0"/>
          <w:numId w:val="17"/>
        </w:numPr>
      </w:pPr>
      <w:r w:rsidRPr="00FB51EE">
        <w:rPr>
          <w:i/>
        </w:rPr>
        <w:t>Point</w:t>
      </w:r>
      <w:r w:rsidRPr="00FB51EE">
        <w:t>.</w:t>
      </w:r>
      <w:r w:rsidR="00FB51EE" w:rsidRPr="00FB51EE">
        <w:t xml:space="preserve"> Dibuja puntos como pequeñas esferas.</w:t>
      </w:r>
    </w:p>
    <w:p w14:paraId="5288B50D" w14:textId="6686C1A7" w:rsidR="0043121F" w:rsidRPr="00FB51EE" w:rsidRDefault="0043121F" w:rsidP="00BA19A7">
      <w:pPr>
        <w:pStyle w:val="Prrafodelista"/>
        <w:numPr>
          <w:ilvl w:val="0"/>
          <w:numId w:val="17"/>
        </w:numPr>
      </w:pPr>
      <w:r w:rsidRPr="00FB51EE">
        <w:rPr>
          <w:i/>
        </w:rPr>
        <w:t>Pose</w:t>
      </w:r>
      <w:r w:rsidRPr="00FB51EE">
        <w:t>.</w:t>
      </w:r>
      <w:r w:rsidR="00FB51EE" w:rsidRPr="00FB51EE">
        <w:t xml:space="preserve"> Muestra la posición como una flecha o tra</w:t>
      </w:r>
      <w:r w:rsidR="00FB51EE">
        <w:t>vés de ejes.</w:t>
      </w:r>
    </w:p>
    <w:p w14:paraId="61968A90" w14:textId="022EF3E2" w:rsidR="0043121F" w:rsidRPr="00FB51EE" w:rsidRDefault="0043121F" w:rsidP="00BA19A7">
      <w:pPr>
        <w:pStyle w:val="Prrafodelista"/>
        <w:numPr>
          <w:ilvl w:val="0"/>
          <w:numId w:val="17"/>
        </w:numPr>
      </w:pPr>
      <w:r w:rsidRPr="00FB51EE">
        <w:rPr>
          <w:i/>
        </w:rPr>
        <w:t xml:space="preserve">Pose </w:t>
      </w:r>
      <w:proofErr w:type="spellStart"/>
      <w:r w:rsidRPr="00FB51EE">
        <w:rPr>
          <w:i/>
        </w:rPr>
        <w:t>Array</w:t>
      </w:r>
      <w:proofErr w:type="spellEnd"/>
      <w:r w:rsidRPr="00FB51EE">
        <w:t>.</w:t>
      </w:r>
      <w:r w:rsidR="00FB51EE" w:rsidRPr="00FB51EE">
        <w:t xml:space="preserve"> Muestra una nube de flechas para cada uno de los </w:t>
      </w:r>
      <w:proofErr w:type="spellStart"/>
      <w:r w:rsidR="00FB51EE" w:rsidRPr="00FB51EE">
        <w:t>arrays</w:t>
      </w:r>
      <w:proofErr w:type="spellEnd"/>
      <w:r w:rsidR="00FB51EE" w:rsidRPr="00FB51EE">
        <w:t xml:space="preserve"> de posiciones.</w:t>
      </w:r>
    </w:p>
    <w:p w14:paraId="674EA428" w14:textId="09F7CAE2" w:rsidR="0043121F" w:rsidRPr="00FB51EE" w:rsidRDefault="0043121F" w:rsidP="00BA19A7">
      <w:pPr>
        <w:pStyle w:val="Prrafodelista"/>
        <w:numPr>
          <w:ilvl w:val="0"/>
          <w:numId w:val="17"/>
        </w:numPr>
      </w:pPr>
      <w:r w:rsidRPr="00FB51EE">
        <w:rPr>
          <w:i/>
        </w:rPr>
        <w:t>Point Cloud</w:t>
      </w:r>
      <w:r w:rsidRPr="00FB51EE">
        <w:t>.</w:t>
      </w:r>
      <w:r w:rsidR="00FB51EE" w:rsidRPr="00FB51EE">
        <w:t xml:space="preserve"> Muestra los datos recibidos de la nube de puntos</w:t>
      </w:r>
      <w:r w:rsidR="00FB51EE">
        <w:t xml:space="preserve"> con diferentes opciones de </w:t>
      </w:r>
      <w:proofErr w:type="spellStart"/>
      <w:r w:rsidR="00FB51EE">
        <w:t>renderizado</w:t>
      </w:r>
      <w:proofErr w:type="spellEnd"/>
      <w:r w:rsidR="00FB51EE">
        <w:t xml:space="preserve"> o acumulación.</w:t>
      </w:r>
    </w:p>
    <w:p w14:paraId="4EFC774F" w14:textId="0F0BB7A5" w:rsidR="0043121F" w:rsidRDefault="0043121F" w:rsidP="00BA19A7">
      <w:pPr>
        <w:pStyle w:val="Prrafodelista"/>
        <w:numPr>
          <w:ilvl w:val="0"/>
          <w:numId w:val="17"/>
        </w:numPr>
      </w:pPr>
      <w:proofErr w:type="spellStart"/>
      <w:r w:rsidRPr="00145140">
        <w:rPr>
          <w:i/>
        </w:rPr>
        <w:t>Polygon</w:t>
      </w:r>
      <w:proofErr w:type="spellEnd"/>
      <w:r>
        <w:t>.</w:t>
      </w:r>
      <w:r w:rsidR="00FB51EE">
        <w:t xml:space="preserve"> Dibuja la traza de un polígono.</w:t>
      </w:r>
    </w:p>
    <w:p w14:paraId="4679F74D" w14:textId="071F8C4D" w:rsidR="0043121F" w:rsidRDefault="0043121F" w:rsidP="00BA19A7">
      <w:pPr>
        <w:pStyle w:val="Prrafodelista"/>
        <w:numPr>
          <w:ilvl w:val="0"/>
          <w:numId w:val="17"/>
        </w:numPr>
      </w:pPr>
      <w:proofErr w:type="spellStart"/>
      <w:r w:rsidRPr="00145140">
        <w:rPr>
          <w:i/>
        </w:rPr>
        <w:t>Odometry</w:t>
      </w:r>
      <w:proofErr w:type="spellEnd"/>
      <w:r>
        <w:t>.</w:t>
      </w:r>
      <w:r w:rsidR="00FB51EE">
        <w:t xml:space="preserve"> Acumula las posiciones estimadas por los algoritmos de </w:t>
      </w:r>
      <w:proofErr w:type="spellStart"/>
      <w:r w:rsidR="00FB51EE">
        <w:t>odometría</w:t>
      </w:r>
      <w:proofErr w:type="spellEnd"/>
      <w:r w:rsidR="00FB51EE">
        <w:t xml:space="preserve"> en el tiempo.</w:t>
      </w:r>
    </w:p>
    <w:p w14:paraId="50112A80" w14:textId="39A0A7F9" w:rsidR="0043121F" w:rsidRDefault="0043121F" w:rsidP="00BA19A7">
      <w:pPr>
        <w:pStyle w:val="Prrafodelista"/>
        <w:numPr>
          <w:ilvl w:val="0"/>
          <w:numId w:val="17"/>
        </w:numPr>
      </w:pPr>
      <w:proofErr w:type="spellStart"/>
      <w:r w:rsidRPr="00145140">
        <w:rPr>
          <w:i/>
        </w:rPr>
        <w:t>Range</w:t>
      </w:r>
      <w:proofErr w:type="spellEnd"/>
      <w:r>
        <w:t>.</w:t>
      </w:r>
      <w:r w:rsidR="00FB51EE">
        <w:t xml:space="preserve"> Muestra conos que representan la información recibida del sonar o de los sensores IR de rango.</w:t>
      </w:r>
    </w:p>
    <w:p w14:paraId="3D984F0F" w14:textId="5F9471F5" w:rsidR="0043121F" w:rsidRDefault="0043121F" w:rsidP="00BA19A7">
      <w:pPr>
        <w:pStyle w:val="Prrafodelista"/>
        <w:numPr>
          <w:ilvl w:val="0"/>
          <w:numId w:val="17"/>
        </w:numPr>
      </w:pPr>
      <w:proofErr w:type="spellStart"/>
      <w:r w:rsidRPr="00145140">
        <w:rPr>
          <w:i/>
        </w:rPr>
        <w:t>RobotModel</w:t>
      </w:r>
      <w:proofErr w:type="spellEnd"/>
      <w:r>
        <w:t>.</w:t>
      </w:r>
      <w:r w:rsidR="00FB51EE">
        <w:t xml:space="preserve"> Muestra una representación visual del modelo 3D cargado.</w:t>
      </w:r>
    </w:p>
    <w:p w14:paraId="702440CC" w14:textId="2AC6E3F8" w:rsidR="0043121F" w:rsidRDefault="0043121F" w:rsidP="00BA19A7">
      <w:pPr>
        <w:pStyle w:val="Prrafodelista"/>
        <w:numPr>
          <w:ilvl w:val="0"/>
          <w:numId w:val="17"/>
        </w:numPr>
      </w:pPr>
      <w:proofErr w:type="spellStart"/>
      <w:r w:rsidRPr="00FB51EE">
        <w:rPr>
          <w:i/>
        </w:rPr>
        <w:t>Tf</w:t>
      </w:r>
      <w:proofErr w:type="spellEnd"/>
      <w:r w:rsidRPr="00FB51EE">
        <w:rPr>
          <w:i/>
        </w:rPr>
        <w:t>.</w:t>
      </w:r>
      <w:r>
        <w:t xml:space="preserve"> Muestra la</w:t>
      </w:r>
      <w:r w:rsidR="00B36B05">
        <w:t xml:space="preserve"> jerarquía de transformaciones.</w:t>
      </w:r>
    </w:p>
    <w:p w14:paraId="6AFE2E85" w14:textId="77777777" w:rsidR="002F2410" w:rsidRDefault="002F2410" w:rsidP="00CC5492">
      <w:r>
        <w:t xml:space="preserve">Para la integración de esta herramienta con la interfaz se ha utilizado la librería pública que ofrece ROS para acceder a las distintas funcionales que ofrece </w:t>
      </w:r>
      <w:proofErr w:type="spellStart"/>
      <w:r w:rsidRPr="002F2410">
        <w:rPr>
          <w:i/>
        </w:rPr>
        <w:t>Rviz</w:t>
      </w:r>
      <w:proofErr w:type="spellEnd"/>
      <w:r>
        <w:t xml:space="preserve">, denominada </w:t>
      </w:r>
      <w:proofErr w:type="spellStart"/>
      <w:r w:rsidRPr="002F2410">
        <w:rPr>
          <w:i/>
        </w:rPr>
        <w:t>librviz</w:t>
      </w:r>
      <w:proofErr w:type="spellEnd"/>
      <w:r>
        <w:t>, llegando a poder reconfigurar por completo el entorno utilizando las funcionalidades que ofrece.</w:t>
      </w:r>
    </w:p>
    <w:p w14:paraId="4103AA2F" w14:textId="541F6E06" w:rsidR="00CC5492" w:rsidRDefault="002F2410" w:rsidP="00CC5492">
      <w:r>
        <w:t xml:space="preserve">Esta herramienta al igual que el resto de componentes gráficos que ofrece ROS se programan en forma de </w:t>
      </w:r>
      <w:proofErr w:type="spellStart"/>
      <w:r w:rsidRPr="002F2410">
        <w:rPr>
          <w:i/>
        </w:rPr>
        <w:t>plugins</w:t>
      </w:r>
      <w:proofErr w:type="spellEnd"/>
      <w:r>
        <w:t xml:space="preserve"> creados por la comunidad de usuarios para visualizar e interaccionar a través de una interfaz gráfica con las principales características que ofrece ROS a través de la línea de comandos. Sin embargo, el nivel de complejidad que introducen estas herramientas y dependencia con el sistema ROS, obliga al usuario a conocer muy bien el entorno, estando destinadas</w:t>
      </w:r>
      <w:r w:rsidR="001458A3">
        <w:t xml:space="preserve"> la gran mayoría</w:t>
      </w:r>
      <w:r>
        <w:t xml:space="preserve"> a depuración de procesos en ROS y realización de pruebas unitarias.</w:t>
      </w:r>
    </w:p>
    <w:p w14:paraId="23245C9E" w14:textId="77777777" w:rsidR="002F2410" w:rsidRDefault="002F2410" w:rsidP="00CC5492"/>
    <w:p w14:paraId="654A6AD0" w14:textId="77777777" w:rsidR="00384535" w:rsidRPr="0043121F" w:rsidRDefault="00384535" w:rsidP="00CC5492"/>
    <w:p w14:paraId="59238785" w14:textId="371B0762" w:rsidR="00425E54" w:rsidRPr="00A75703" w:rsidRDefault="007A146D" w:rsidP="0040330D">
      <w:pPr>
        <w:pStyle w:val="Ttulo3"/>
      </w:pPr>
      <w:hyperlink w:anchor="_Toc412054451" w:history="1">
        <w:bookmarkStart w:id="56" w:name="_Toc421220166"/>
        <w:r w:rsidR="00425E54" w:rsidRPr="00A75703">
          <w:t>Visualizador del rendimiento del sistema</w:t>
        </w:r>
        <w:bookmarkEnd w:id="56"/>
      </w:hyperlink>
    </w:p>
    <w:p w14:paraId="27902A58" w14:textId="77777777" w:rsidR="001458A3" w:rsidRDefault="001458A3" w:rsidP="001458A3"/>
    <w:p w14:paraId="60B541CE" w14:textId="31DE7A8C" w:rsidR="001458A3" w:rsidRDefault="001458A3" w:rsidP="001458A3">
      <w:r>
        <w:t xml:space="preserve">Este componente está ligado al tipo de arquitectura del sistema, diseñándose para representar la información recibida del subsistema supervisor. </w:t>
      </w:r>
    </w:p>
    <w:p w14:paraId="3F100E6C" w14:textId="45BDC0E9" w:rsidR="001458A3" w:rsidRDefault="001458A3" w:rsidP="001458A3">
      <w:r>
        <w:t xml:space="preserve">La implementación del visualizador se basa en dos tablas implementadas como </w:t>
      </w:r>
      <w:proofErr w:type="spellStart"/>
      <w:r w:rsidRPr="001458A3">
        <w:rPr>
          <w:i/>
        </w:rPr>
        <w:t>QTableWidgets</w:t>
      </w:r>
      <w:proofErr w:type="spellEnd"/>
      <w:r>
        <w:t xml:space="preserve"> modificándose dinámicamente</w:t>
      </w:r>
      <w:r w:rsidR="006001E6">
        <w:t xml:space="preserve"> el estado ante la recepción de mensajes por parte del subsistema supervisor.</w:t>
      </w:r>
    </w:p>
    <w:p w14:paraId="1DD29562" w14:textId="467D3660" w:rsidR="009D3958" w:rsidRDefault="009D3958" w:rsidP="001458A3">
      <w:r>
        <w:t>Para la configuración inicial del árbol de procesos de forma dinámica, previamente se pide la lista de procesos (activos y no activos) al sistema supervisor, para posteriormente ir actualizando la información con los mensajes que este le envía.</w:t>
      </w:r>
    </w:p>
    <w:p w14:paraId="644D9C33" w14:textId="77777777" w:rsidR="009D3958" w:rsidRDefault="009D3958" w:rsidP="001458A3">
      <w:r>
        <w:t xml:space="preserve">Además de la visualización de estados la interfaz también ofrece control sobre la ejecución de los procesos, permitiendo al usuario inicializar, reiniciar y parar procesos a través de llamadas a procesos ROS que implementan esos servicios. Para ello se ha diseñado un cliente ROS que llama a estos servicios bajo petición del usuario. </w:t>
      </w:r>
    </w:p>
    <w:p w14:paraId="5DD06B50" w14:textId="1B3C532D" w:rsidR="00177DCB" w:rsidRPr="00177DCB" w:rsidRDefault="009D3958" w:rsidP="001458A3">
      <w:r>
        <w:t xml:space="preserve">A diferencia, de los nodos ROS convencionales, estos servicios implementados por un único nodo ROS ofrecen la posibilidad de establecer una comunicación bloqueante del tipo pregunta/ respuesta a través de lo que se conoce como </w:t>
      </w:r>
      <w:r w:rsidRPr="009D3958">
        <w:rPr>
          <w:i/>
        </w:rPr>
        <w:t xml:space="preserve">ROS </w:t>
      </w:r>
      <w:proofErr w:type="spellStart"/>
      <w:r w:rsidRPr="009D3958">
        <w:rPr>
          <w:i/>
        </w:rPr>
        <w:t>services</w:t>
      </w:r>
      <w:proofErr w:type="spellEnd"/>
      <w:r w:rsidR="00177DCB">
        <w:t xml:space="preserve">, Estos servicios </w:t>
      </w:r>
      <w:r w:rsidR="00F53114">
        <w:t xml:space="preserve">además </w:t>
      </w:r>
      <w:r w:rsidR="00177DCB">
        <w:t xml:space="preserve">ofrecen retroalimentación periódica de forma continua a través de la librería </w:t>
      </w:r>
      <w:r w:rsidR="00F53114">
        <w:t xml:space="preserve">de </w:t>
      </w:r>
      <w:r w:rsidR="00177DCB">
        <w:t xml:space="preserve">ROS </w:t>
      </w:r>
      <w:proofErr w:type="spellStart"/>
      <w:r w:rsidR="00177DCB" w:rsidRPr="00177DCB">
        <w:rPr>
          <w:i/>
        </w:rPr>
        <w:t>actionlib</w:t>
      </w:r>
      <w:proofErr w:type="spellEnd"/>
      <w:r w:rsidR="00F53114">
        <w:rPr>
          <w:i/>
        </w:rPr>
        <w:t xml:space="preserve"> a </w:t>
      </w:r>
      <w:r w:rsidR="00F53114" w:rsidRPr="00F53114">
        <w:t>través de la cual se env</w:t>
      </w:r>
      <w:r w:rsidR="00F53114">
        <w:t>ía el estado del proceso que lo implementa.</w:t>
      </w:r>
    </w:p>
    <w:p w14:paraId="1A68C4FF" w14:textId="77777777" w:rsidR="00D47025" w:rsidRPr="00F53114" w:rsidRDefault="00D47025" w:rsidP="001458A3"/>
    <w:p w14:paraId="4312E86F" w14:textId="0C3B1175" w:rsidR="00425E54" w:rsidRDefault="007A146D" w:rsidP="0040330D">
      <w:pPr>
        <w:pStyle w:val="Ttulo3"/>
      </w:pPr>
      <w:hyperlink w:anchor="_Toc412054451" w:history="1">
        <w:bookmarkStart w:id="57" w:name="_Toc421220167"/>
        <w:r w:rsidR="00425E54" w:rsidRPr="00A75703">
          <w:t>Visualizador de la cámara</w:t>
        </w:r>
        <w:bookmarkEnd w:id="57"/>
      </w:hyperlink>
    </w:p>
    <w:p w14:paraId="4B072D67" w14:textId="5CE49CF1" w:rsidR="00EB15B7" w:rsidRDefault="00DC017D" w:rsidP="00A75703">
      <w:r>
        <w:t xml:space="preserve">Este componente se ha diseñado para visualizar las imágenes recibidas del sistema a bordo del vehículo. En la implementación del mismo se ha seleccionado las librerías de </w:t>
      </w:r>
      <w:proofErr w:type="spellStart"/>
      <w:r w:rsidR="00EB15B7" w:rsidRPr="00EB15B7">
        <w:rPr>
          <w:i/>
        </w:rPr>
        <w:t>cv_bridge</w:t>
      </w:r>
      <w:proofErr w:type="spellEnd"/>
      <w:r w:rsidR="00EB15B7">
        <w:t xml:space="preserve"> </w:t>
      </w:r>
      <w:proofErr w:type="gramStart"/>
      <w:r w:rsidR="00EB15B7">
        <w:t>y</w:t>
      </w:r>
      <w:proofErr w:type="gramEnd"/>
      <w:r w:rsidR="00EB15B7">
        <w:t xml:space="preserve"> </w:t>
      </w:r>
      <w:proofErr w:type="spellStart"/>
      <w:r w:rsidR="00EB15B7" w:rsidRPr="00EB15B7">
        <w:rPr>
          <w:i/>
        </w:rPr>
        <w:t>image_transport</w:t>
      </w:r>
      <w:proofErr w:type="spellEnd"/>
      <w:r w:rsidR="00EB15B7">
        <w:t xml:space="preserve"> de ROS. </w:t>
      </w:r>
    </w:p>
    <w:p w14:paraId="5EB7FCC7" w14:textId="2F43AEF1" w:rsidR="00FB51EE" w:rsidRPr="00833E77" w:rsidRDefault="00FB51EE" w:rsidP="003E3A1A">
      <w:pPr>
        <w:pStyle w:val="Prrafodelista"/>
        <w:numPr>
          <w:ilvl w:val="0"/>
          <w:numId w:val="40"/>
        </w:numPr>
      </w:pPr>
      <w:proofErr w:type="spellStart"/>
      <w:r w:rsidRPr="00833E77">
        <w:rPr>
          <w:i/>
        </w:rPr>
        <w:t>cv_bridge</w:t>
      </w:r>
      <w:proofErr w:type="spellEnd"/>
      <w:r w:rsidR="00833E77" w:rsidRPr="00833E77">
        <w:rPr>
          <w:i/>
        </w:rPr>
        <w:t xml:space="preserve">. </w:t>
      </w:r>
      <w:r w:rsidR="00833E77">
        <w:t>Esta</w:t>
      </w:r>
      <w:r w:rsidR="00833E77" w:rsidRPr="00833E77">
        <w:t xml:space="preserve"> biblioteca convierte los mensajes de imágenes ROS en imágenes </w:t>
      </w:r>
      <w:proofErr w:type="spellStart"/>
      <w:r w:rsidR="00833E77" w:rsidRPr="00833E77">
        <w:t>OpenCV</w:t>
      </w:r>
      <w:proofErr w:type="spellEnd"/>
      <w:r w:rsidR="00833E77" w:rsidRPr="00833E77">
        <w:t>.</w:t>
      </w:r>
    </w:p>
    <w:p w14:paraId="4AE52556" w14:textId="0BC5093B" w:rsidR="00EC0FAF" w:rsidRPr="00833E77" w:rsidRDefault="00EB15B7" w:rsidP="003E3A1A">
      <w:pPr>
        <w:pStyle w:val="Prrafodelista"/>
        <w:numPr>
          <w:ilvl w:val="0"/>
          <w:numId w:val="40"/>
        </w:numPr>
      </w:pPr>
      <w:proofErr w:type="spellStart"/>
      <w:r w:rsidRPr="000C14F1">
        <w:rPr>
          <w:i/>
        </w:rPr>
        <w:t>image_transport</w:t>
      </w:r>
      <w:proofErr w:type="spellEnd"/>
      <w:r w:rsidR="00833E77" w:rsidRPr="00833E77">
        <w:t>. Permite la publicación y subscripción de imágenes. Soporta la conversión entre diferentes formatos y la compresión de imágenes a baja frecuencia.</w:t>
      </w:r>
    </w:p>
    <w:p w14:paraId="53D64190" w14:textId="09431C2B" w:rsidR="00EC0FAF" w:rsidRPr="00833E77" w:rsidRDefault="00833E77" w:rsidP="00A75703">
      <w:r>
        <w:t xml:space="preserve">En la implementación de este componente se ha decidido integrar la propia interfaz gráfica que ya ofrece </w:t>
      </w:r>
      <w:proofErr w:type="spellStart"/>
      <w:r w:rsidRPr="000C55F4">
        <w:rPr>
          <w:i/>
        </w:rPr>
        <w:t>OpenCV</w:t>
      </w:r>
      <w:proofErr w:type="spellEnd"/>
      <w:r w:rsidRPr="000C55F4">
        <w:rPr>
          <w:i/>
        </w:rPr>
        <w:t xml:space="preserve"> </w:t>
      </w:r>
      <w:r>
        <w:t xml:space="preserve">mediante la misma biblioteca </w:t>
      </w:r>
      <w:proofErr w:type="spellStart"/>
      <w:r w:rsidRPr="000C55F4">
        <w:rPr>
          <w:i/>
        </w:rPr>
        <w:t>Qt</w:t>
      </w:r>
      <w:proofErr w:type="spellEnd"/>
      <w:r w:rsidRPr="000C55F4">
        <w:rPr>
          <w:i/>
        </w:rPr>
        <w:t>.</w:t>
      </w:r>
    </w:p>
    <w:p w14:paraId="4DF68E46" w14:textId="77777777" w:rsidR="00384535" w:rsidRPr="00833E77" w:rsidRDefault="00384535" w:rsidP="00A75703"/>
    <w:p w14:paraId="476BD279" w14:textId="6745F5F1" w:rsidR="00425E54" w:rsidRPr="00A75703" w:rsidRDefault="007A146D" w:rsidP="0040330D">
      <w:pPr>
        <w:pStyle w:val="Ttulo3"/>
      </w:pPr>
      <w:hyperlink w:anchor="_Toc412054451" w:history="1">
        <w:bookmarkStart w:id="58" w:name="_Toc421220168"/>
        <w:r w:rsidR="00425E54" w:rsidRPr="00A75703">
          <w:t>Interfaz de comandos</w:t>
        </w:r>
        <w:bookmarkEnd w:id="58"/>
      </w:hyperlink>
    </w:p>
    <w:p w14:paraId="79A37EC5" w14:textId="15EF36EF" w:rsidR="008D62AF" w:rsidRDefault="00F53114" w:rsidP="00AD5788">
      <w:r>
        <w:t xml:space="preserve">Para la implementación de la interfaz de comandos se ha utilizado la propia librería </w:t>
      </w:r>
      <w:proofErr w:type="spellStart"/>
      <w:r w:rsidRPr="000C14F1">
        <w:rPr>
          <w:i/>
        </w:rPr>
        <w:t>QtKeyEvent</w:t>
      </w:r>
      <w:proofErr w:type="spellEnd"/>
      <w:r>
        <w:t xml:space="preserve"> que pertenece a la suite de librerías que ofrece la librería </w:t>
      </w:r>
      <w:proofErr w:type="spellStart"/>
      <w:r w:rsidRPr="000C14F1">
        <w:rPr>
          <w:i/>
        </w:rPr>
        <w:t>Qt</w:t>
      </w:r>
      <w:proofErr w:type="spellEnd"/>
      <w:r>
        <w:t xml:space="preserve"> descrita al inicio de este capítulo. </w:t>
      </w:r>
    </w:p>
    <w:p w14:paraId="7D3CB279" w14:textId="30A50A4E" w:rsidR="008D62AF" w:rsidRDefault="008D62AF" w:rsidP="00E96811">
      <w:pPr>
        <w:pStyle w:val="Ttulo1"/>
      </w:pPr>
      <w:bookmarkStart w:id="59" w:name="_Toc421220169"/>
      <w:r>
        <w:lastRenderedPageBreak/>
        <w:t>V</w:t>
      </w:r>
      <w:r w:rsidR="00ED57F2">
        <w:t>ALIDACIÓN</w:t>
      </w:r>
      <w:bookmarkEnd w:id="59"/>
    </w:p>
    <w:p w14:paraId="293573EA" w14:textId="604AE3D6" w:rsidR="00C42DFD" w:rsidRDefault="00C42DFD" w:rsidP="00181E75"/>
    <w:p w14:paraId="6F1CBE2E" w14:textId="355D6BD6" w:rsidR="00C42DFD" w:rsidRDefault="00C42DFD" w:rsidP="001C4C9F">
      <w:r w:rsidRPr="001C4C9F">
        <w:t>En este capítulo se describe el proceso llevado a cabo p</w:t>
      </w:r>
      <w:r w:rsidR="0041706F">
        <w:t>ara ver</w:t>
      </w:r>
      <w:r w:rsidRPr="001C4C9F">
        <w:t>ificar que la HMI cumple con los objetivos propuestos</w:t>
      </w:r>
      <w:r w:rsidR="001D2011">
        <w:t>. Este</w:t>
      </w:r>
      <w:r w:rsidRPr="001C4C9F">
        <w:t xml:space="preserve"> proceso está compuesto de diferentes verificaciones que prueban la validez de la herramienta.</w:t>
      </w:r>
    </w:p>
    <w:p w14:paraId="270207EB" w14:textId="029C09DC" w:rsidR="0041706F" w:rsidRDefault="0041706F" w:rsidP="001C4C9F">
      <w:r>
        <w:t>Dada la importancia del usuario en el proceso de construcción de la herramienta</w:t>
      </w:r>
      <w:r w:rsidR="001D2011">
        <w:t xml:space="preserve"> y la complejidad que esta presenta, se ha decidido incluir en este proceso la evaluación de los requisitos de cada uno de los componentes de esta herramienta realizando prototipos demostrativos de cada uno de los componentes de la interfaz.</w:t>
      </w:r>
    </w:p>
    <w:p w14:paraId="5BFECDF4" w14:textId="53760ADF" w:rsidR="001D2011" w:rsidRDefault="001D2011" w:rsidP="001C4C9F">
      <w:r>
        <w:t>Finalmente, en un estado de desarrollo más avanzado de la aplicación se han realizado pruebas unitarias a cada uno de los componentes que integra la interfaz y pruebas de integraci</w:t>
      </w:r>
      <w:r w:rsidR="00DA2336">
        <w:t>ón que</w:t>
      </w:r>
      <w:r>
        <w:t xml:space="preserve"> verifican la usabilidad, robustez, eficiencia y escalabilidad de la aplicación.</w:t>
      </w:r>
    </w:p>
    <w:p w14:paraId="5D43A4B4" w14:textId="77777777" w:rsidR="001D2011" w:rsidRDefault="001D2011" w:rsidP="001C4C9F"/>
    <w:p w14:paraId="3A303A22" w14:textId="39907C30" w:rsidR="0041706F" w:rsidRDefault="001D2011" w:rsidP="0040330D">
      <w:pPr>
        <w:pStyle w:val="Ttulo2"/>
      </w:pPr>
      <w:r>
        <w:t xml:space="preserve"> </w:t>
      </w:r>
      <w:bookmarkStart w:id="60" w:name="_Toc421220170"/>
      <w:r w:rsidR="0041706F">
        <w:t>Evaluación de requisitos</w:t>
      </w:r>
      <w:bookmarkEnd w:id="60"/>
    </w:p>
    <w:p w14:paraId="44062117" w14:textId="77777777" w:rsidR="0041706F" w:rsidRPr="001C4C9F" w:rsidRDefault="0041706F" w:rsidP="001C4C9F"/>
    <w:p w14:paraId="74465D79" w14:textId="77777777" w:rsidR="00C42DFD" w:rsidRDefault="00C42DFD" w:rsidP="00C42DFD">
      <w:pPr>
        <w:autoSpaceDE w:val="0"/>
        <w:autoSpaceDN w:val="0"/>
        <w:adjustRightInd w:val="0"/>
        <w:spacing w:after="0" w:line="240" w:lineRule="auto"/>
        <w:jc w:val="left"/>
        <w:rPr>
          <w:rFonts w:ascii="TimesNewRomanPSMT" w:hAnsi="TimesNewRomanPSMT" w:cs="TimesNewRomanPSMT"/>
          <w:szCs w:val="24"/>
        </w:rPr>
      </w:pPr>
    </w:p>
    <w:p w14:paraId="1E9799A3" w14:textId="77777777" w:rsidR="00D902C8" w:rsidRDefault="00D902C8" w:rsidP="00C42DFD">
      <w:pPr>
        <w:autoSpaceDE w:val="0"/>
        <w:autoSpaceDN w:val="0"/>
        <w:adjustRightInd w:val="0"/>
        <w:spacing w:after="0" w:line="240" w:lineRule="auto"/>
        <w:jc w:val="left"/>
        <w:rPr>
          <w:rFonts w:ascii="TimesNewRomanPSMT" w:hAnsi="TimesNewRomanPSMT" w:cs="TimesNewRomanPSMT"/>
          <w:szCs w:val="24"/>
        </w:rPr>
      </w:pPr>
    </w:p>
    <w:p w14:paraId="38DEBC99" w14:textId="77777777" w:rsidR="00D902C8" w:rsidRDefault="00D902C8" w:rsidP="00C42DFD">
      <w:pPr>
        <w:autoSpaceDE w:val="0"/>
        <w:autoSpaceDN w:val="0"/>
        <w:adjustRightInd w:val="0"/>
        <w:spacing w:after="0" w:line="240" w:lineRule="auto"/>
        <w:jc w:val="left"/>
        <w:rPr>
          <w:rFonts w:ascii="TimesNewRomanPSMT" w:hAnsi="TimesNewRomanPSMT" w:cs="TimesNewRomanPSMT"/>
          <w:szCs w:val="24"/>
        </w:rPr>
      </w:pPr>
    </w:p>
    <w:p w14:paraId="53F619CA" w14:textId="77777777" w:rsidR="00D902C8" w:rsidRDefault="00D902C8" w:rsidP="00C42DFD">
      <w:pPr>
        <w:autoSpaceDE w:val="0"/>
        <w:autoSpaceDN w:val="0"/>
        <w:adjustRightInd w:val="0"/>
        <w:spacing w:after="0" w:line="240" w:lineRule="auto"/>
        <w:jc w:val="left"/>
        <w:rPr>
          <w:rFonts w:ascii="TimesNewRomanPSMT" w:hAnsi="TimesNewRomanPSMT" w:cs="TimesNewRomanPSMT"/>
          <w:szCs w:val="24"/>
        </w:rPr>
      </w:pPr>
    </w:p>
    <w:p w14:paraId="23483CEA" w14:textId="77777777" w:rsidR="00D902C8" w:rsidRDefault="00D902C8" w:rsidP="00C42DFD">
      <w:pPr>
        <w:autoSpaceDE w:val="0"/>
        <w:autoSpaceDN w:val="0"/>
        <w:adjustRightInd w:val="0"/>
        <w:spacing w:after="0" w:line="240" w:lineRule="auto"/>
        <w:jc w:val="left"/>
        <w:rPr>
          <w:rFonts w:ascii="TimesNewRomanPSMT" w:hAnsi="TimesNewRomanPSMT" w:cs="TimesNewRomanPSMT"/>
          <w:szCs w:val="24"/>
        </w:rPr>
      </w:pPr>
    </w:p>
    <w:p w14:paraId="2555B161" w14:textId="77777777" w:rsidR="00D902C8" w:rsidRDefault="00D902C8" w:rsidP="00C42DFD">
      <w:pPr>
        <w:autoSpaceDE w:val="0"/>
        <w:autoSpaceDN w:val="0"/>
        <w:adjustRightInd w:val="0"/>
        <w:spacing w:after="0" w:line="240" w:lineRule="auto"/>
        <w:jc w:val="left"/>
        <w:rPr>
          <w:rFonts w:ascii="TimesNewRomanPSMT" w:hAnsi="TimesNewRomanPSMT" w:cs="TimesNewRomanPSMT"/>
          <w:szCs w:val="24"/>
        </w:rPr>
      </w:pPr>
    </w:p>
    <w:p w14:paraId="63829DF1" w14:textId="77777777" w:rsidR="00D902C8" w:rsidRDefault="00D902C8" w:rsidP="00C42DFD">
      <w:pPr>
        <w:autoSpaceDE w:val="0"/>
        <w:autoSpaceDN w:val="0"/>
        <w:adjustRightInd w:val="0"/>
        <w:spacing w:after="0" w:line="240" w:lineRule="auto"/>
        <w:jc w:val="left"/>
        <w:rPr>
          <w:rFonts w:ascii="TimesNewRomanPSMT" w:hAnsi="TimesNewRomanPSMT" w:cs="TimesNewRomanPSMT"/>
          <w:szCs w:val="24"/>
        </w:rPr>
      </w:pPr>
    </w:p>
    <w:p w14:paraId="24F2203C" w14:textId="77777777" w:rsidR="00D902C8" w:rsidRDefault="00D902C8" w:rsidP="00C42DFD">
      <w:pPr>
        <w:autoSpaceDE w:val="0"/>
        <w:autoSpaceDN w:val="0"/>
        <w:adjustRightInd w:val="0"/>
        <w:spacing w:after="0" w:line="240" w:lineRule="auto"/>
        <w:jc w:val="left"/>
        <w:rPr>
          <w:rFonts w:ascii="TimesNewRomanPSMT" w:hAnsi="TimesNewRomanPSMT" w:cs="TimesNewRomanPSMT"/>
          <w:szCs w:val="24"/>
        </w:rPr>
      </w:pPr>
    </w:p>
    <w:p w14:paraId="77CB7709" w14:textId="77777777" w:rsidR="00D902C8" w:rsidRDefault="00D902C8" w:rsidP="00C42DFD">
      <w:pPr>
        <w:autoSpaceDE w:val="0"/>
        <w:autoSpaceDN w:val="0"/>
        <w:adjustRightInd w:val="0"/>
        <w:spacing w:after="0" w:line="240" w:lineRule="auto"/>
        <w:jc w:val="left"/>
        <w:rPr>
          <w:rFonts w:ascii="TimesNewRomanPSMT" w:hAnsi="TimesNewRomanPSMT" w:cs="TimesNewRomanPSMT"/>
          <w:szCs w:val="24"/>
        </w:rPr>
      </w:pPr>
    </w:p>
    <w:p w14:paraId="53A27AEC" w14:textId="77777777" w:rsidR="00D902C8" w:rsidRDefault="00D902C8" w:rsidP="00C42DFD">
      <w:pPr>
        <w:autoSpaceDE w:val="0"/>
        <w:autoSpaceDN w:val="0"/>
        <w:adjustRightInd w:val="0"/>
        <w:spacing w:after="0" w:line="240" w:lineRule="auto"/>
        <w:jc w:val="left"/>
        <w:rPr>
          <w:rFonts w:ascii="TimesNewRomanPSMT" w:hAnsi="TimesNewRomanPSMT" w:cs="TimesNewRomanPSMT"/>
          <w:szCs w:val="24"/>
        </w:rPr>
      </w:pPr>
    </w:p>
    <w:p w14:paraId="1B5283E2" w14:textId="77777777" w:rsidR="00D902C8" w:rsidRDefault="00D902C8" w:rsidP="00C42DFD">
      <w:pPr>
        <w:autoSpaceDE w:val="0"/>
        <w:autoSpaceDN w:val="0"/>
        <w:adjustRightInd w:val="0"/>
        <w:spacing w:after="0" w:line="240" w:lineRule="auto"/>
        <w:jc w:val="left"/>
        <w:rPr>
          <w:rFonts w:ascii="TimesNewRomanPSMT" w:hAnsi="TimesNewRomanPSMT" w:cs="TimesNewRomanPSMT"/>
          <w:szCs w:val="24"/>
        </w:rPr>
      </w:pPr>
    </w:p>
    <w:p w14:paraId="479A27E7" w14:textId="77777777" w:rsidR="00D902C8" w:rsidRDefault="00D902C8" w:rsidP="00C42DFD">
      <w:pPr>
        <w:autoSpaceDE w:val="0"/>
        <w:autoSpaceDN w:val="0"/>
        <w:adjustRightInd w:val="0"/>
        <w:spacing w:after="0" w:line="240" w:lineRule="auto"/>
        <w:jc w:val="left"/>
        <w:rPr>
          <w:rFonts w:ascii="TimesNewRomanPSMT" w:hAnsi="TimesNewRomanPSMT" w:cs="TimesNewRomanPSMT"/>
          <w:szCs w:val="24"/>
        </w:rPr>
      </w:pPr>
    </w:p>
    <w:p w14:paraId="7FF9A899" w14:textId="77777777" w:rsidR="00D902C8" w:rsidRDefault="00D902C8" w:rsidP="00C42DFD">
      <w:pPr>
        <w:autoSpaceDE w:val="0"/>
        <w:autoSpaceDN w:val="0"/>
        <w:adjustRightInd w:val="0"/>
        <w:spacing w:after="0" w:line="240" w:lineRule="auto"/>
        <w:jc w:val="left"/>
        <w:rPr>
          <w:rFonts w:ascii="TimesNewRomanPSMT" w:hAnsi="TimesNewRomanPSMT" w:cs="TimesNewRomanPSMT"/>
          <w:szCs w:val="24"/>
        </w:rPr>
      </w:pPr>
    </w:p>
    <w:p w14:paraId="27C5F410" w14:textId="77777777" w:rsidR="00D902C8" w:rsidRDefault="00D902C8" w:rsidP="00C42DFD">
      <w:pPr>
        <w:autoSpaceDE w:val="0"/>
        <w:autoSpaceDN w:val="0"/>
        <w:adjustRightInd w:val="0"/>
        <w:spacing w:after="0" w:line="240" w:lineRule="auto"/>
        <w:jc w:val="left"/>
        <w:rPr>
          <w:rFonts w:ascii="TimesNewRomanPSMT" w:hAnsi="TimesNewRomanPSMT" w:cs="TimesNewRomanPSMT"/>
          <w:szCs w:val="24"/>
        </w:rPr>
      </w:pPr>
    </w:p>
    <w:p w14:paraId="7030D4AA" w14:textId="77777777" w:rsidR="00D902C8" w:rsidRDefault="00D902C8" w:rsidP="00C42DFD">
      <w:pPr>
        <w:autoSpaceDE w:val="0"/>
        <w:autoSpaceDN w:val="0"/>
        <w:adjustRightInd w:val="0"/>
        <w:spacing w:after="0" w:line="240" w:lineRule="auto"/>
        <w:jc w:val="left"/>
        <w:rPr>
          <w:rFonts w:ascii="TimesNewRomanPSMT" w:hAnsi="TimesNewRomanPSMT" w:cs="TimesNewRomanPSMT"/>
          <w:szCs w:val="24"/>
        </w:rPr>
      </w:pPr>
    </w:p>
    <w:p w14:paraId="1C5B6935" w14:textId="77777777" w:rsidR="00D902C8" w:rsidRDefault="00D902C8" w:rsidP="00C42DFD">
      <w:pPr>
        <w:autoSpaceDE w:val="0"/>
        <w:autoSpaceDN w:val="0"/>
        <w:adjustRightInd w:val="0"/>
        <w:spacing w:after="0" w:line="240" w:lineRule="auto"/>
        <w:jc w:val="left"/>
        <w:rPr>
          <w:rFonts w:ascii="TimesNewRomanPSMT" w:hAnsi="TimesNewRomanPSMT" w:cs="TimesNewRomanPSMT"/>
          <w:szCs w:val="24"/>
        </w:rPr>
      </w:pPr>
    </w:p>
    <w:p w14:paraId="79DFDC02" w14:textId="77777777" w:rsidR="00D902C8" w:rsidRDefault="00D902C8" w:rsidP="00C42DFD">
      <w:pPr>
        <w:autoSpaceDE w:val="0"/>
        <w:autoSpaceDN w:val="0"/>
        <w:adjustRightInd w:val="0"/>
        <w:spacing w:after="0" w:line="240" w:lineRule="auto"/>
        <w:jc w:val="left"/>
        <w:rPr>
          <w:rFonts w:ascii="TimesNewRomanPSMT" w:hAnsi="TimesNewRomanPSMT" w:cs="TimesNewRomanPSMT"/>
          <w:szCs w:val="24"/>
        </w:rPr>
      </w:pPr>
    </w:p>
    <w:p w14:paraId="1C083D0D" w14:textId="77777777" w:rsidR="00D902C8" w:rsidRDefault="00D902C8" w:rsidP="00C42DFD">
      <w:pPr>
        <w:autoSpaceDE w:val="0"/>
        <w:autoSpaceDN w:val="0"/>
        <w:adjustRightInd w:val="0"/>
        <w:spacing w:after="0" w:line="240" w:lineRule="auto"/>
        <w:jc w:val="left"/>
        <w:rPr>
          <w:rFonts w:ascii="TimesNewRomanPSMT" w:hAnsi="TimesNewRomanPSMT" w:cs="TimesNewRomanPSMT"/>
          <w:szCs w:val="24"/>
        </w:rPr>
      </w:pPr>
    </w:p>
    <w:p w14:paraId="031AED2C" w14:textId="77777777" w:rsidR="00D902C8" w:rsidRDefault="00D902C8" w:rsidP="00C42DFD">
      <w:pPr>
        <w:autoSpaceDE w:val="0"/>
        <w:autoSpaceDN w:val="0"/>
        <w:adjustRightInd w:val="0"/>
        <w:spacing w:after="0" w:line="240" w:lineRule="auto"/>
        <w:jc w:val="left"/>
        <w:rPr>
          <w:rFonts w:ascii="TimesNewRomanPSMT" w:hAnsi="TimesNewRomanPSMT" w:cs="TimesNewRomanPSMT"/>
          <w:szCs w:val="24"/>
        </w:rPr>
      </w:pPr>
    </w:p>
    <w:p w14:paraId="3B097578" w14:textId="77777777" w:rsidR="00D902C8" w:rsidRDefault="00D902C8" w:rsidP="00C42DFD">
      <w:pPr>
        <w:autoSpaceDE w:val="0"/>
        <w:autoSpaceDN w:val="0"/>
        <w:adjustRightInd w:val="0"/>
        <w:spacing w:after="0" w:line="240" w:lineRule="auto"/>
        <w:jc w:val="left"/>
        <w:rPr>
          <w:rFonts w:ascii="TimesNewRomanPSMT" w:hAnsi="TimesNewRomanPSMT" w:cs="TimesNewRomanPSMT"/>
          <w:szCs w:val="24"/>
        </w:rPr>
      </w:pPr>
    </w:p>
    <w:p w14:paraId="74EC572E" w14:textId="77777777" w:rsidR="00D902C8" w:rsidRDefault="00D902C8" w:rsidP="00C42DFD">
      <w:pPr>
        <w:autoSpaceDE w:val="0"/>
        <w:autoSpaceDN w:val="0"/>
        <w:adjustRightInd w:val="0"/>
        <w:spacing w:after="0" w:line="240" w:lineRule="auto"/>
        <w:jc w:val="left"/>
        <w:rPr>
          <w:rFonts w:ascii="TimesNewRomanPSMT" w:hAnsi="TimesNewRomanPSMT" w:cs="TimesNewRomanPSMT"/>
          <w:szCs w:val="24"/>
        </w:rPr>
      </w:pPr>
    </w:p>
    <w:p w14:paraId="11D04225" w14:textId="77777777" w:rsidR="00C42DFD" w:rsidRPr="00C42DFD" w:rsidRDefault="00C42DFD" w:rsidP="00C42DFD">
      <w:pPr>
        <w:autoSpaceDE w:val="0"/>
        <w:autoSpaceDN w:val="0"/>
        <w:adjustRightInd w:val="0"/>
        <w:spacing w:after="0" w:line="240" w:lineRule="auto"/>
        <w:jc w:val="left"/>
        <w:rPr>
          <w:rFonts w:ascii="TimesNewRomanPSMT" w:hAnsi="TimesNewRomanPSMT" w:cs="TimesNewRomanPSMT"/>
          <w:szCs w:val="24"/>
        </w:rPr>
      </w:pPr>
    </w:p>
    <w:p w14:paraId="23D5A415" w14:textId="76F91A7F" w:rsidR="00181E75" w:rsidRDefault="001D2011" w:rsidP="0040330D">
      <w:pPr>
        <w:pStyle w:val="Ttulo2"/>
      </w:pPr>
      <w:r>
        <w:lastRenderedPageBreak/>
        <w:t xml:space="preserve"> </w:t>
      </w:r>
      <w:bookmarkStart w:id="61" w:name="_Toc421220171"/>
      <w:r w:rsidR="001C4C9F">
        <w:t>Pruebas de validación</w:t>
      </w:r>
      <w:bookmarkEnd w:id="61"/>
    </w:p>
    <w:p w14:paraId="737BBD30" w14:textId="42630A4B" w:rsidR="001C4C9F" w:rsidRDefault="001C4C9F" w:rsidP="001C4C9F">
      <w:r>
        <w:t xml:space="preserve">Para la validación de la herramienta construida se ha utilizado un simulador construido por el propio grupo de investigación de Sistemas Inteligentes e Ingeniería del Conocimiento de la Escuela Técnica Superior de Ingenieros Informáticos.  Este simulador implementa una arquitectura simplificada de los subsistemas reales de la arquitectura original descrita en el capítulo 4 de este documento y objeto final de </w:t>
      </w:r>
      <w:r w:rsidR="009B548D">
        <w:t>esta aplicación.</w:t>
      </w:r>
    </w:p>
    <w:p w14:paraId="3FA4315E" w14:textId="712EC972" w:rsidR="009B548D" w:rsidRDefault="009B548D" w:rsidP="001C4C9F">
      <w:r>
        <w:t>El uso de este simulador ha permitido validar los diferentes componentes de la interfaz de manera segura y controlada, llegando incluso a poder realizar pruebas unitarias cuando es necesario cambiando alguna de las salidas de estos procesos o variando significativamente alguno de los algoritmos o asunciones que se tuvieron en el proceso de construcción del mismo.</w:t>
      </w:r>
    </w:p>
    <w:p w14:paraId="2251612F" w14:textId="77777777" w:rsidR="00DA2336" w:rsidRPr="00C42DFD" w:rsidRDefault="00DA2336" w:rsidP="00DA2336">
      <w:pPr>
        <w:autoSpaceDE w:val="0"/>
        <w:autoSpaceDN w:val="0"/>
        <w:adjustRightInd w:val="0"/>
        <w:spacing w:after="0" w:line="240" w:lineRule="auto"/>
        <w:jc w:val="left"/>
        <w:rPr>
          <w:rFonts w:ascii="TimesNewRomanPSMT" w:hAnsi="TimesNewRomanPSMT" w:cs="TimesNewRomanPSMT"/>
          <w:szCs w:val="24"/>
        </w:rPr>
      </w:pPr>
    </w:p>
    <w:p w14:paraId="0D415A7C" w14:textId="4D7A6AE7" w:rsidR="00D902C8" w:rsidRDefault="00DA2336" w:rsidP="0040330D">
      <w:pPr>
        <w:pStyle w:val="Ttulo3"/>
      </w:pPr>
      <w:bookmarkStart w:id="62" w:name="_Toc421220172"/>
      <w:r>
        <w:t>Pruebas unitarias</w:t>
      </w:r>
      <w:bookmarkEnd w:id="62"/>
    </w:p>
    <w:p w14:paraId="492F0D78" w14:textId="09C55FB7" w:rsidR="00D902C8" w:rsidRDefault="00D902C8" w:rsidP="00D902C8">
      <w:r>
        <w:t>La realización de pruebas unitarias se ha realizado mediante</w:t>
      </w:r>
      <w:r w:rsidR="003D5BB9">
        <w:t xml:space="preserve"> la herramienta </w:t>
      </w:r>
      <w:proofErr w:type="spellStart"/>
      <w:r w:rsidR="003D5BB9" w:rsidRPr="003D5BB9">
        <w:rPr>
          <w:i/>
        </w:rPr>
        <w:t>rosconsole</w:t>
      </w:r>
      <w:proofErr w:type="spellEnd"/>
      <w:r w:rsidR="003D5BB9" w:rsidRPr="003D5BB9">
        <w:rPr>
          <w:i/>
        </w:rPr>
        <w:t xml:space="preserve"> </w:t>
      </w:r>
      <w:r w:rsidR="003D5BB9">
        <w:t xml:space="preserve">que proporciona </w:t>
      </w:r>
      <w:r w:rsidR="003D5BB9" w:rsidRPr="003D5BB9">
        <w:rPr>
          <w:i/>
        </w:rPr>
        <w:t xml:space="preserve">ROS </w:t>
      </w:r>
      <w:r w:rsidR="003D5BB9">
        <w:t xml:space="preserve">para depuración de procesos. Además de estas herramientas previamente se han realizado pruebas con las herramientas gráficas de depuración que proporciona </w:t>
      </w:r>
      <w:r w:rsidR="003D5BB9" w:rsidRPr="003D5BB9">
        <w:rPr>
          <w:i/>
        </w:rPr>
        <w:t>ROS</w:t>
      </w:r>
      <w:r w:rsidR="003D5BB9">
        <w:t xml:space="preserve"> para verificar que las entradas y salidas a los procesos que se estaban testeando no eran el origen del problema, llegando así a utilizar el resto de arquitectura como cajas negras que actúan sobre el proceso en el cual se están realizando las pruebas.</w:t>
      </w:r>
      <w:r w:rsidR="00B71F6E">
        <w:t xml:space="preserve"> </w:t>
      </w:r>
    </w:p>
    <w:p w14:paraId="5C991EFC" w14:textId="77777777" w:rsidR="00ED4B2C" w:rsidRDefault="00ED4B2C" w:rsidP="00D902C8"/>
    <w:p w14:paraId="43E63838" w14:textId="2E4801DE" w:rsidR="003D5BB9" w:rsidRDefault="003D5BB9" w:rsidP="003E3A1A">
      <w:pPr>
        <w:pStyle w:val="Prrafodelista"/>
        <w:numPr>
          <w:ilvl w:val="0"/>
          <w:numId w:val="38"/>
        </w:numPr>
      </w:pPr>
      <w:r w:rsidRPr="003D5BB9">
        <w:rPr>
          <w:b/>
        </w:rPr>
        <w:t>Comprobación de las entradas y salidas al proceso.</w:t>
      </w:r>
      <w:r>
        <w:t xml:space="preserve"> Está comprobación se ha realizado mediante la herramienta </w:t>
      </w:r>
      <w:proofErr w:type="spellStart"/>
      <w:r w:rsidRPr="003D5BB9">
        <w:rPr>
          <w:i/>
        </w:rPr>
        <w:t>rostopic</w:t>
      </w:r>
      <w:proofErr w:type="spellEnd"/>
      <w:r>
        <w:t xml:space="preserve">. Esta herramienta permite visualizar los mensajes enviados por </w:t>
      </w:r>
      <w:proofErr w:type="spellStart"/>
      <w:r>
        <w:t>topic</w:t>
      </w:r>
      <w:proofErr w:type="spellEnd"/>
      <w:r>
        <w:t xml:space="preserve"> o canal de comunicación determinado mediante la opción “</w:t>
      </w:r>
      <w:r>
        <w:rPr>
          <w:i/>
        </w:rPr>
        <w:t>echo”</w:t>
      </w:r>
      <w:r>
        <w:t xml:space="preserve">. En la </w:t>
      </w:r>
      <w:r w:rsidRPr="003D5BB9">
        <w:rPr>
          <w:highlight w:val="yellow"/>
        </w:rPr>
        <w:t>Figura X</w:t>
      </w:r>
      <w:r>
        <w:t xml:space="preserve"> se muestra un ejemplo de este tipo de prueba.</w:t>
      </w:r>
    </w:p>
    <w:p w14:paraId="24F819C6" w14:textId="77777777" w:rsidR="00AB4F50" w:rsidRDefault="00AB4F50" w:rsidP="00AB4F50">
      <w:pPr>
        <w:pStyle w:val="Prrafodelista"/>
        <w:rPr>
          <w:b/>
        </w:rPr>
      </w:pPr>
    </w:p>
    <w:p w14:paraId="72DF2E8D" w14:textId="77777777" w:rsidR="00ED4B2C" w:rsidRDefault="00ED4B2C" w:rsidP="00AB4F50">
      <w:pPr>
        <w:pStyle w:val="Prrafodelista"/>
        <w:rPr>
          <w:b/>
        </w:rPr>
      </w:pPr>
    </w:p>
    <w:p w14:paraId="7709DC24" w14:textId="77777777" w:rsidR="00ED4B2C" w:rsidRDefault="00ED4B2C" w:rsidP="00AB4F50">
      <w:pPr>
        <w:pStyle w:val="Prrafodelista"/>
        <w:rPr>
          <w:b/>
        </w:rPr>
      </w:pPr>
    </w:p>
    <w:p w14:paraId="504F5A45" w14:textId="77777777" w:rsidR="00ED4B2C" w:rsidRDefault="00ED4B2C" w:rsidP="00AB4F50">
      <w:pPr>
        <w:pStyle w:val="Prrafodelista"/>
        <w:rPr>
          <w:b/>
        </w:rPr>
      </w:pPr>
    </w:p>
    <w:p w14:paraId="0F46F963" w14:textId="77777777" w:rsidR="00ED4B2C" w:rsidRDefault="00ED4B2C" w:rsidP="00AB4F50">
      <w:pPr>
        <w:pStyle w:val="Prrafodelista"/>
        <w:rPr>
          <w:b/>
        </w:rPr>
      </w:pPr>
    </w:p>
    <w:p w14:paraId="30DA0928" w14:textId="77777777" w:rsidR="00ED4B2C" w:rsidRDefault="00ED4B2C" w:rsidP="00AB4F50">
      <w:pPr>
        <w:pStyle w:val="Prrafodelista"/>
        <w:rPr>
          <w:b/>
        </w:rPr>
      </w:pPr>
    </w:p>
    <w:p w14:paraId="379E143B" w14:textId="77777777" w:rsidR="00ED4B2C" w:rsidRDefault="00ED4B2C" w:rsidP="00AB4F50">
      <w:pPr>
        <w:pStyle w:val="Prrafodelista"/>
        <w:rPr>
          <w:b/>
        </w:rPr>
      </w:pPr>
    </w:p>
    <w:p w14:paraId="467AE6F6" w14:textId="77777777" w:rsidR="00ED4B2C" w:rsidRDefault="00ED4B2C" w:rsidP="00AB4F50">
      <w:pPr>
        <w:pStyle w:val="Prrafodelista"/>
        <w:rPr>
          <w:b/>
        </w:rPr>
      </w:pPr>
    </w:p>
    <w:p w14:paraId="73FB48CD" w14:textId="77777777" w:rsidR="00ED4B2C" w:rsidRDefault="00ED4B2C" w:rsidP="00AB4F50">
      <w:pPr>
        <w:pStyle w:val="Prrafodelista"/>
        <w:rPr>
          <w:b/>
        </w:rPr>
      </w:pPr>
    </w:p>
    <w:p w14:paraId="0A24CDB9" w14:textId="77777777" w:rsidR="00ED4B2C" w:rsidRDefault="00ED4B2C" w:rsidP="00AB4F50">
      <w:pPr>
        <w:pStyle w:val="Prrafodelista"/>
        <w:rPr>
          <w:b/>
        </w:rPr>
      </w:pPr>
    </w:p>
    <w:p w14:paraId="40F4DF64" w14:textId="77777777" w:rsidR="00ED4B2C" w:rsidRDefault="00ED4B2C" w:rsidP="00AB4F50">
      <w:pPr>
        <w:pStyle w:val="Prrafodelista"/>
        <w:rPr>
          <w:b/>
        </w:rPr>
      </w:pPr>
    </w:p>
    <w:p w14:paraId="0D2AC71D" w14:textId="77777777" w:rsidR="00ED4B2C" w:rsidRDefault="00ED4B2C" w:rsidP="00AB4F50">
      <w:pPr>
        <w:pStyle w:val="Prrafodelista"/>
        <w:rPr>
          <w:b/>
        </w:rPr>
      </w:pPr>
    </w:p>
    <w:p w14:paraId="3D255776" w14:textId="77777777" w:rsidR="00ED4B2C" w:rsidRDefault="00ED4B2C" w:rsidP="00AB4F50">
      <w:pPr>
        <w:pStyle w:val="Prrafodelista"/>
        <w:rPr>
          <w:b/>
        </w:rPr>
      </w:pPr>
    </w:p>
    <w:p w14:paraId="5D017B26" w14:textId="77777777" w:rsidR="00AB4F50" w:rsidRDefault="00AB4F50" w:rsidP="00AB4F50">
      <w:pPr>
        <w:pStyle w:val="Prrafodelista"/>
      </w:pPr>
    </w:p>
    <w:p w14:paraId="1B7C7BB7" w14:textId="798549EC" w:rsidR="003D5BB9" w:rsidRPr="00AB4F50" w:rsidRDefault="00AB4F50" w:rsidP="003E3A1A">
      <w:pPr>
        <w:pStyle w:val="Prrafodelista"/>
        <w:numPr>
          <w:ilvl w:val="0"/>
          <w:numId w:val="38"/>
        </w:numPr>
        <w:rPr>
          <w:b/>
        </w:rPr>
      </w:pPr>
      <w:r w:rsidRPr="00AB4F50">
        <w:rPr>
          <w:b/>
        </w:rPr>
        <w:t xml:space="preserve">Comprobación del rango de frecuencias de los </w:t>
      </w:r>
      <w:proofErr w:type="spellStart"/>
      <w:r w:rsidRPr="00AB4F50">
        <w:rPr>
          <w:b/>
          <w:i/>
        </w:rPr>
        <w:t>topics</w:t>
      </w:r>
      <w:proofErr w:type="spellEnd"/>
      <w:r w:rsidRPr="00AB4F50">
        <w:rPr>
          <w:i/>
        </w:rPr>
        <w:t>.</w:t>
      </w:r>
      <w:r w:rsidRPr="00AB4F50">
        <w:t xml:space="preserve"> Est</w:t>
      </w:r>
      <w:r>
        <w:t>a prueba ha sido necesaria sobre todo en el componente de visualización de parámetros para determinar la frecuencia de muestreo adecuada en la visualización de curvas gráficas.</w:t>
      </w:r>
      <w:r w:rsidR="00ED4B2C">
        <w:t xml:space="preserve"> La realización de esta prueba se ha realizado también a través del comando </w:t>
      </w:r>
      <w:proofErr w:type="spellStart"/>
      <w:r w:rsidR="00ED4B2C" w:rsidRPr="00ED4B2C">
        <w:rPr>
          <w:i/>
        </w:rPr>
        <w:t>rostopic</w:t>
      </w:r>
      <w:proofErr w:type="spellEnd"/>
      <w:r w:rsidR="00ED4B2C">
        <w:t xml:space="preserve"> con la opción “</w:t>
      </w:r>
      <w:proofErr w:type="spellStart"/>
      <w:r w:rsidR="00ED4B2C" w:rsidRPr="00ED4B2C">
        <w:rPr>
          <w:i/>
        </w:rPr>
        <w:t>hz</w:t>
      </w:r>
      <w:proofErr w:type="spellEnd"/>
      <w:r w:rsidR="00ED4B2C">
        <w:t xml:space="preserve">” como se puede observar en la </w:t>
      </w:r>
      <w:r w:rsidR="00ED4B2C" w:rsidRPr="00ED4B2C">
        <w:rPr>
          <w:highlight w:val="yellow"/>
        </w:rPr>
        <w:t>Figura X.</w:t>
      </w:r>
    </w:p>
    <w:p w14:paraId="115B3C2B" w14:textId="77777777" w:rsidR="00373398" w:rsidRDefault="00373398" w:rsidP="00373398"/>
    <w:p w14:paraId="06ED0F37" w14:textId="77777777" w:rsidR="00373398" w:rsidRDefault="00373398" w:rsidP="00373398"/>
    <w:p w14:paraId="06319AC7" w14:textId="77777777" w:rsidR="00354454" w:rsidRDefault="00354454" w:rsidP="00373398"/>
    <w:p w14:paraId="16CEA241" w14:textId="77777777" w:rsidR="00A8030F" w:rsidRDefault="00A8030F" w:rsidP="00373398"/>
    <w:p w14:paraId="10334387" w14:textId="77777777" w:rsidR="00A8030F" w:rsidRDefault="00A8030F" w:rsidP="00373398"/>
    <w:p w14:paraId="19B24718" w14:textId="77777777" w:rsidR="00A8030F" w:rsidRDefault="00A8030F" w:rsidP="00373398"/>
    <w:p w14:paraId="675E2E45" w14:textId="77777777" w:rsidR="00A8030F" w:rsidRDefault="00A8030F" w:rsidP="00373398"/>
    <w:p w14:paraId="4AC029E3" w14:textId="102A63C3" w:rsidR="00733AAB" w:rsidRPr="00354454" w:rsidRDefault="00ED4B2C" w:rsidP="003E3A1A">
      <w:pPr>
        <w:pStyle w:val="Prrafodelista"/>
        <w:numPr>
          <w:ilvl w:val="0"/>
          <w:numId w:val="38"/>
        </w:numPr>
        <w:rPr>
          <w:b/>
        </w:rPr>
      </w:pPr>
      <w:r>
        <w:rPr>
          <w:b/>
        </w:rPr>
        <w:t>Prueba de sincronización</w:t>
      </w:r>
      <w:r w:rsidRPr="00AB4F50">
        <w:rPr>
          <w:b/>
        </w:rPr>
        <w:t xml:space="preserve"> </w:t>
      </w:r>
      <w:r>
        <w:rPr>
          <w:b/>
        </w:rPr>
        <w:t>del proceso transmisor de comandos</w:t>
      </w:r>
      <w:r w:rsidRPr="00AB4F50">
        <w:rPr>
          <w:i/>
        </w:rPr>
        <w:t>.</w:t>
      </w:r>
      <w:r>
        <w:t xml:space="preserve"> La realización de esta prueba se ha centrado en la sincronización de las señales emitidas por el usuario a través de la interfaz de comandos con la frecuencia de env</w:t>
      </w:r>
      <w:r w:rsidR="00733AAB">
        <w:t xml:space="preserve">ío de </w:t>
      </w:r>
      <w:r>
        <w:t>comando</w:t>
      </w:r>
      <w:r w:rsidR="00733AAB">
        <w:t>s</w:t>
      </w:r>
      <w:r>
        <w:t xml:space="preserve"> a través de ROS. </w:t>
      </w:r>
      <w:r w:rsidR="00733AAB">
        <w:t xml:space="preserve">Esta prueba es necesaria debido al carácter asíncrono que tienen la mayoría de los procesos en ROS, siendo indispensable en este caso fijar un umbral de frecuencia que se corresponda con la frecuencia media a la que se muestrean los eventos producidos por el teclado en la interfaz. Para la realización de esta prueba se ha utilizado la herramienta de depuración </w:t>
      </w:r>
      <w:proofErr w:type="spellStart"/>
      <w:r w:rsidR="00733AAB" w:rsidRPr="00733AAB">
        <w:rPr>
          <w:i/>
        </w:rPr>
        <w:t>rosconsole</w:t>
      </w:r>
      <w:proofErr w:type="spellEnd"/>
      <w:r w:rsidR="00733AAB">
        <w:rPr>
          <w:i/>
        </w:rPr>
        <w:t xml:space="preserve"> </w:t>
      </w:r>
      <w:r w:rsidR="00733AAB" w:rsidRPr="00733AAB">
        <w:t>a través de la macro instrucción</w:t>
      </w:r>
      <w:r w:rsidR="00733AAB">
        <w:rPr>
          <w:i/>
        </w:rPr>
        <w:t xml:space="preserve"> </w:t>
      </w:r>
      <w:r w:rsidR="00733AAB">
        <w:rPr>
          <w:rStyle w:val="MquinadeescribirHTML"/>
          <w:rFonts w:eastAsiaTheme="minorHAnsi"/>
        </w:rPr>
        <w:t>ROS_DEBUG_</w:t>
      </w:r>
      <w:proofErr w:type="gramStart"/>
      <w:r w:rsidR="00733AAB">
        <w:rPr>
          <w:rStyle w:val="MquinadeescribirHTML"/>
          <w:rFonts w:eastAsiaTheme="minorHAnsi"/>
        </w:rPr>
        <w:t>THROTTLE(</w:t>
      </w:r>
      <w:proofErr w:type="spellStart"/>
      <w:proofErr w:type="gramEnd"/>
      <w:r w:rsidR="00733AAB">
        <w:rPr>
          <w:rStyle w:val="MquinadeescribirHTML"/>
          <w:rFonts w:eastAsiaTheme="minorHAnsi"/>
        </w:rPr>
        <w:t>period</w:t>
      </w:r>
      <w:proofErr w:type="spellEnd"/>
      <w:r w:rsidR="00733AAB">
        <w:rPr>
          <w:rStyle w:val="MquinadeescribirHTML"/>
          <w:rFonts w:eastAsiaTheme="minorHAnsi"/>
        </w:rPr>
        <w:t xml:space="preserve">, ...) </w:t>
      </w:r>
      <w:r w:rsidR="00733AAB" w:rsidRPr="00733AAB">
        <w:t>imprimiendo el mensaje enviado asignando distintos valores de frecuencia.</w:t>
      </w:r>
    </w:p>
    <w:p w14:paraId="380B6E7A" w14:textId="77777777" w:rsidR="00354454" w:rsidRDefault="00354454" w:rsidP="00354454">
      <w:pPr>
        <w:rPr>
          <w:b/>
        </w:rPr>
      </w:pPr>
    </w:p>
    <w:p w14:paraId="0D8DB756" w14:textId="77777777" w:rsidR="00354454" w:rsidRDefault="00354454" w:rsidP="00354454">
      <w:pPr>
        <w:rPr>
          <w:b/>
        </w:rPr>
      </w:pPr>
    </w:p>
    <w:p w14:paraId="10BF091B" w14:textId="77777777" w:rsidR="00354454" w:rsidRDefault="00354454" w:rsidP="00354454">
      <w:pPr>
        <w:rPr>
          <w:b/>
        </w:rPr>
      </w:pPr>
    </w:p>
    <w:p w14:paraId="0BCD0064" w14:textId="77777777" w:rsidR="00354454" w:rsidRDefault="00354454" w:rsidP="00354454">
      <w:pPr>
        <w:rPr>
          <w:b/>
        </w:rPr>
      </w:pPr>
    </w:p>
    <w:p w14:paraId="5294BCEA" w14:textId="77777777" w:rsidR="00354454" w:rsidRDefault="00354454" w:rsidP="00354454">
      <w:pPr>
        <w:rPr>
          <w:b/>
        </w:rPr>
      </w:pPr>
    </w:p>
    <w:p w14:paraId="2F204CE1" w14:textId="77777777" w:rsidR="00354454" w:rsidRDefault="00354454" w:rsidP="00354454">
      <w:pPr>
        <w:rPr>
          <w:b/>
        </w:rPr>
      </w:pPr>
    </w:p>
    <w:p w14:paraId="05320E7C" w14:textId="77777777" w:rsidR="00354454" w:rsidRPr="00354454" w:rsidRDefault="00354454" w:rsidP="00354454">
      <w:pPr>
        <w:rPr>
          <w:b/>
        </w:rPr>
      </w:pPr>
    </w:p>
    <w:p w14:paraId="0AB28823" w14:textId="226B95D5" w:rsidR="00A8030F" w:rsidRPr="00B71F6E" w:rsidRDefault="00A8030F" w:rsidP="003E3A1A">
      <w:pPr>
        <w:pStyle w:val="Prrafodelista"/>
        <w:numPr>
          <w:ilvl w:val="0"/>
          <w:numId w:val="38"/>
        </w:numPr>
        <w:rPr>
          <w:rFonts w:cs="Times New Roman"/>
          <w:b/>
          <w:szCs w:val="24"/>
        </w:rPr>
      </w:pPr>
      <w:r>
        <w:rPr>
          <w:b/>
        </w:rPr>
        <w:lastRenderedPageBreak/>
        <w:t>Prueba de los procesos receptor</w:t>
      </w:r>
      <w:r w:rsidR="00B71F6E">
        <w:rPr>
          <w:b/>
        </w:rPr>
        <w:t>es</w:t>
      </w:r>
      <w:r>
        <w:rPr>
          <w:b/>
        </w:rPr>
        <w:t xml:space="preserve"> de mensajes</w:t>
      </w:r>
      <w:r w:rsidRPr="00AB4F50">
        <w:rPr>
          <w:i/>
        </w:rPr>
        <w:t>.</w:t>
      </w:r>
      <w:r>
        <w:t xml:space="preserve"> La realización de esta prueba se ha c</w:t>
      </w:r>
      <w:r w:rsidRPr="00A8030F">
        <w:t xml:space="preserve">entrado en </w:t>
      </w:r>
      <w:r>
        <w:t>verificar que los mensajes son recibidos correctamente por cada uno de los procesos receptores de mensajes. Esta prueba se ha realizado mediante la macro instrucción ROS_INFO para la visualización de los mensajes, asignando a cada uno un identificador temporal a través de la librería de ROS con Ros</w:t>
      </w:r>
      <w:proofErr w:type="gramStart"/>
      <w:r>
        <w:t>::Time</w:t>
      </w:r>
      <w:proofErr w:type="gramEnd"/>
      <w:r w:rsidR="00B71F6E">
        <w:t xml:space="preserve">, verificando una coherencia temporal entre cada uno de los procesos. Finalmente se ha comprobado que el contenido de los mensajes era coherente para cada uno de los procesos con la macro instrucción </w:t>
      </w:r>
      <w:r w:rsidR="00B71F6E">
        <w:rPr>
          <w:rStyle w:val="MquinadeescribirHTML"/>
          <w:rFonts w:eastAsiaTheme="majorEastAsia"/>
        </w:rPr>
        <w:t>ROS_ASSERT_</w:t>
      </w:r>
      <w:proofErr w:type="gramStart"/>
      <w:r w:rsidR="00B71F6E">
        <w:rPr>
          <w:rStyle w:val="MquinadeescribirHTML"/>
          <w:rFonts w:eastAsiaTheme="majorEastAsia"/>
        </w:rPr>
        <w:t>MSG(</w:t>
      </w:r>
      <w:proofErr w:type="spellStart"/>
      <w:proofErr w:type="gramEnd"/>
      <w:r w:rsidR="00B71F6E">
        <w:rPr>
          <w:rStyle w:val="MquinadeescribirHTML"/>
          <w:rFonts w:eastAsiaTheme="majorEastAsia"/>
        </w:rPr>
        <w:t>cond</w:t>
      </w:r>
      <w:proofErr w:type="spellEnd"/>
      <w:r w:rsidR="00B71F6E">
        <w:rPr>
          <w:rStyle w:val="MquinadeescribirHTML"/>
          <w:rFonts w:eastAsiaTheme="majorEastAsia"/>
        </w:rPr>
        <w:t xml:space="preserve">, ...). </w:t>
      </w:r>
      <w:r w:rsidR="00B71F6E" w:rsidRPr="00B71F6E">
        <w:rPr>
          <w:rStyle w:val="MquinadeescribirHTML"/>
          <w:rFonts w:ascii="Times New Roman" w:eastAsiaTheme="majorEastAsia" w:hAnsi="Times New Roman" w:cs="Times New Roman"/>
          <w:sz w:val="24"/>
          <w:szCs w:val="24"/>
        </w:rPr>
        <w:t>A continuación se muestra una gráfica de los resultados obtenidos en esta prueba.</w:t>
      </w:r>
    </w:p>
    <w:p w14:paraId="1E64D3DF" w14:textId="77777777" w:rsidR="00A8030F" w:rsidRDefault="00A8030F" w:rsidP="00A8030F">
      <w:pPr>
        <w:pStyle w:val="Prrafodelista"/>
        <w:rPr>
          <w:b/>
        </w:rPr>
      </w:pPr>
    </w:p>
    <w:p w14:paraId="1D20DFDD" w14:textId="77777777" w:rsidR="00A8030F" w:rsidRPr="00A8030F" w:rsidRDefault="00A8030F" w:rsidP="00A8030F">
      <w:pPr>
        <w:pStyle w:val="Prrafodelista"/>
        <w:rPr>
          <w:b/>
        </w:rPr>
      </w:pPr>
    </w:p>
    <w:p w14:paraId="4B293E07" w14:textId="5D8C9A65" w:rsidR="00A8030F" w:rsidRPr="00733AAB" w:rsidRDefault="00B71F6E" w:rsidP="00A8030F">
      <w:pPr>
        <w:pStyle w:val="Prrafodelista"/>
        <w:rPr>
          <w:b/>
        </w:rPr>
      </w:pPr>
      <w:r>
        <w:rPr>
          <w:b/>
          <w:highlight w:val="yellow"/>
        </w:rPr>
        <w:t>GRÁ</w:t>
      </w:r>
      <w:r w:rsidRPr="00B71F6E">
        <w:rPr>
          <w:b/>
          <w:highlight w:val="yellow"/>
        </w:rPr>
        <w:t>FICA</w:t>
      </w:r>
    </w:p>
    <w:p w14:paraId="1909D88D" w14:textId="77777777" w:rsidR="00733AAB" w:rsidRDefault="00733AAB" w:rsidP="00733AAB">
      <w:pPr>
        <w:pStyle w:val="Prrafodelista"/>
      </w:pPr>
    </w:p>
    <w:p w14:paraId="2F32D081" w14:textId="77777777" w:rsidR="00733AAB" w:rsidRDefault="00733AAB" w:rsidP="00733AAB">
      <w:pPr>
        <w:pStyle w:val="Prrafodelista"/>
        <w:rPr>
          <w:b/>
        </w:rPr>
      </w:pPr>
    </w:p>
    <w:p w14:paraId="11B15AE7" w14:textId="77777777" w:rsidR="00490BB3" w:rsidRDefault="00490BB3" w:rsidP="00733AAB">
      <w:pPr>
        <w:pStyle w:val="Prrafodelista"/>
        <w:rPr>
          <w:b/>
        </w:rPr>
      </w:pPr>
    </w:p>
    <w:p w14:paraId="42C1AD4B" w14:textId="77777777" w:rsidR="00490BB3" w:rsidRDefault="00490BB3" w:rsidP="00733AAB">
      <w:pPr>
        <w:pStyle w:val="Prrafodelista"/>
        <w:rPr>
          <w:b/>
        </w:rPr>
      </w:pPr>
    </w:p>
    <w:p w14:paraId="1B21E419" w14:textId="77777777" w:rsidR="00490BB3" w:rsidRDefault="00490BB3" w:rsidP="00733AAB">
      <w:pPr>
        <w:pStyle w:val="Prrafodelista"/>
        <w:rPr>
          <w:b/>
        </w:rPr>
      </w:pPr>
    </w:p>
    <w:p w14:paraId="7E38625A" w14:textId="77777777" w:rsidR="00490BB3" w:rsidRDefault="00490BB3" w:rsidP="00733AAB">
      <w:pPr>
        <w:pStyle w:val="Prrafodelista"/>
        <w:rPr>
          <w:b/>
        </w:rPr>
      </w:pPr>
    </w:p>
    <w:p w14:paraId="54221DA4" w14:textId="77777777" w:rsidR="00490BB3" w:rsidRDefault="00490BB3" w:rsidP="00733AAB">
      <w:pPr>
        <w:pStyle w:val="Prrafodelista"/>
        <w:rPr>
          <w:b/>
        </w:rPr>
      </w:pPr>
    </w:p>
    <w:p w14:paraId="3BD7FBAA" w14:textId="77777777" w:rsidR="00490BB3" w:rsidRDefault="00490BB3" w:rsidP="00733AAB">
      <w:pPr>
        <w:pStyle w:val="Prrafodelista"/>
        <w:rPr>
          <w:b/>
        </w:rPr>
      </w:pPr>
    </w:p>
    <w:p w14:paraId="67DE6F7D" w14:textId="77777777" w:rsidR="00490BB3" w:rsidRDefault="00490BB3" w:rsidP="00733AAB">
      <w:pPr>
        <w:pStyle w:val="Prrafodelista"/>
        <w:rPr>
          <w:b/>
        </w:rPr>
      </w:pPr>
    </w:p>
    <w:p w14:paraId="5B67FA3B" w14:textId="77777777" w:rsidR="00490BB3" w:rsidRDefault="00490BB3" w:rsidP="00733AAB">
      <w:pPr>
        <w:pStyle w:val="Prrafodelista"/>
        <w:rPr>
          <w:b/>
        </w:rPr>
      </w:pPr>
    </w:p>
    <w:p w14:paraId="5BF9069D" w14:textId="43AAD8A3" w:rsidR="00490BB3" w:rsidRDefault="00FA1BEE" w:rsidP="00733AAB">
      <w:pPr>
        <w:pStyle w:val="Prrafodelista"/>
        <w:rPr>
          <w:b/>
        </w:rPr>
      </w:pPr>
      <w:r w:rsidRPr="00FA1BEE">
        <w:rPr>
          <w:b/>
          <w:highlight w:val="yellow"/>
        </w:rPr>
        <w:t xml:space="preserve">Errores en la </w:t>
      </w:r>
      <w:proofErr w:type="spellStart"/>
      <w:r w:rsidRPr="00FA1BEE">
        <w:rPr>
          <w:b/>
          <w:highlight w:val="yellow"/>
        </w:rPr>
        <w:t>serialización</w:t>
      </w:r>
      <w:proofErr w:type="spellEnd"/>
      <w:r w:rsidRPr="00FA1BEE">
        <w:rPr>
          <w:b/>
          <w:highlight w:val="yellow"/>
        </w:rPr>
        <w:t xml:space="preserve"> de mensajes.</w:t>
      </w:r>
    </w:p>
    <w:p w14:paraId="7B7FA5CD" w14:textId="77777777" w:rsidR="00490BB3" w:rsidRDefault="00490BB3" w:rsidP="00733AAB">
      <w:pPr>
        <w:pStyle w:val="Prrafodelista"/>
        <w:rPr>
          <w:b/>
        </w:rPr>
      </w:pPr>
    </w:p>
    <w:p w14:paraId="6B089179" w14:textId="77777777" w:rsidR="00490BB3" w:rsidRPr="00733AAB" w:rsidRDefault="00490BB3" w:rsidP="00733AAB">
      <w:pPr>
        <w:pStyle w:val="Prrafodelista"/>
        <w:rPr>
          <w:b/>
        </w:rPr>
      </w:pPr>
    </w:p>
    <w:p w14:paraId="370C209B" w14:textId="651E3AD9" w:rsidR="00733AAB" w:rsidRDefault="00733AAB" w:rsidP="00733AAB">
      <w:pPr>
        <w:pStyle w:val="line891"/>
      </w:pPr>
      <w:r>
        <w:t xml:space="preserve"> </w:t>
      </w:r>
    </w:p>
    <w:p w14:paraId="06E9437B" w14:textId="3AEF8440" w:rsidR="00B71F6E" w:rsidRPr="00B71F6E" w:rsidRDefault="00B71F6E" w:rsidP="003E3A1A">
      <w:pPr>
        <w:pStyle w:val="Prrafodelista"/>
        <w:numPr>
          <w:ilvl w:val="0"/>
          <w:numId w:val="38"/>
        </w:numPr>
        <w:rPr>
          <w:rFonts w:cs="Times New Roman"/>
          <w:b/>
          <w:szCs w:val="24"/>
        </w:rPr>
      </w:pPr>
      <w:r>
        <w:rPr>
          <w:b/>
        </w:rPr>
        <w:t>Prueba de la tasa de refresco de las curvas gráficas</w:t>
      </w:r>
      <w:r w:rsidRPr="00AB4F50">
        <w:rPr>
          <w:i/>
        </w:rPr>
        <w:t>.</w:t>
      </w:r>
      <w:r>
        <w:t xml:space="preserve"> La realización de esta prueba se ha realizado en el controlador de curvas gráficas, verificando una correspondencia entre la evolución temporal del eje X de la gráfica y una correcta lectura de valores y actualización de los mismos en las curvas de parámetros. </w:t>
      </w:r>
      <w:r w:rsidR="00490BB3">
        <w:t xml:space="preserve">Para la realización de estas pruebas se ha implementado un temporizador, mediante la librería </w:t>
      </w:r>
      <w:proofErr w:type="spellStart"/>
      <w:r w:rsidR="00490BB3">
        <w:t>QTime</w:t>
      </w:r>
      <w:proofErr w:type="spellEnd"/>
      <w:r w:rsidR="00490BB3">
        <w:t xml:space="preserve"> de la suite de </w:t>
      </w:r>
      <w:proofErr w:type="spellStart"/>
      <w:r w:rsidR="00490BB3">
        <w:t>Qt</w:t>
      </w:r>
      <w:proofErr w:type="spellEnd"/>
      <w:r w:rsidR="00490BB3">
        <w:t>, al que se le han ido asignando distintos valores muestreo.</w:t>
      </w:r>
    </w:p>
    <w:p w14:paraId="461AA2ED" w14:textId="77777777" w:rsidR="00B71F6E" w:rsidRDefault="00B71F6E" w:rsidP="00733AAB">
      <w:pPr>
        <w:pStyle w:val="line891"/>
      </w:pPr>
    </w:p>
    <w:p w14:paraId="3F7E0A2F" w14:textId="77777777" w:rsidR="00373398" w:rsidRDefault="00373398" w:rsidP="00373398"/>
    <w:p w14:paraId="0688CC8F" w14:textId="77777777" w:rsidR="00373398" w:rsidRPr="00373398" w:rsidRDefault="00373398" w:rsidP="00373398"/>
    <w:p w14:paraId="00DC7494" w14:textId="6C6407FE" w:rsidR="00DA2336" w:rsidRDefault="00DA2336" w:rsidP="0040330D">
      <w:pPr>
        <w:pStyle w:val="Ttulo3"/>
      </w:pPr>
      <w:bookmarkStart w:id="63" w:name="_Toc421220173"/>
      <w:r>
        <w:lastRenderedPageBreak/>
        <w:t>Pruebas de integración</w:t>
      </w:r>
      <w:bookmarkEnd w:id="63"/>
    </w:p>
    <w:p w14:paraId="109ADC02" w14:textId="77777777" w:rsidR="00354454" w:rsidRDefault="00354454" w:rsidP="001C4C9F"/>
    <w:p w14:paraId="1FF6F233" w14:textId="085A65AF" w:rsidR="00354454" w:rsidRDefault="00354454" w:rsidP="001C4C9F">
      <w:r>
        <w:t>Las pruebas de integración se han orientado a verificar la usabilidad, robustez, eficiencia y escalabilidad de la aplicación.</w:t>
      </w:r>
    </w:p>
    <w:p w14:paraId="29B7B9AA" w14:textId="2DBEAA56" w:rsidR="00354454" w:rsidRDefault="000620A7" w:rsidP="001C4C9F">
      <w:pPr>
        <w:rPr>
          <w:b/>
        </w:rPr>
      </w:pPr>
      <w:r w:rsidRPr="000620A7">
        <w:rPr>
          <w:b/>
        </w:rPr>
        <w:t>Pruebas de usabilidad.</w:t>
      </w:r>
      <w:r w:rsidR="00F71C31">
        <w:rPr>
          <w:b/>
        </w:rPr>
        <w:t xml:space="preserve"> </w:t>
      </w:r>
      <w:r w:rsidR="00F71C31" w:rsidRPr="003E3A1A">
        <w:t>Para la realización de estas pruebas</w:t>
      </w:r>
      <w:r w:rsidR="00F71C31">
        <w:rPr>
          <w:b/>
        </w:rPr>
        <w:t xml:space="preserve"> </w:t>
      </w:r>
      <w:r w:rsidR="003E3A1A">
        <w:rPr>
          <w:b/>
        </w:rPr>
        <w:t>se ha medido</w:t>
      </w:r>
    </w:p>
    <w:p w14:paraId="24DCE3A3" w14:textId="5CDF0DAB" w:rsidR="00F71C31" w:rsidRPr="00F71C31" w:rsidRDefault="00F71C31" w:rsidP="00F71C31">
      <w:pPr>
        <w:rPr>
          <w:b/>
        </w:rPr>
      </w:pPr>
    </w:p>
    <w:p w14:paraId="3BCDC301" w14:textId="365B82AF" w:rsidR="000620A7" w:rsidRDefault="000620A7" w:rsidP="000620A7">
      <w:pPr>
        <w:rPr>
          <w:b/>
        </w:rPr>
      </w:pPr>
      <w:r>
        <w:rPr>
          <w:b/>
        </w:rPr>
        <w:t>Pruebas de robustez</w:t>
      </w:r>
      <w:r w:rsidRPr="000620A7">
        <w:rPr>
          <w:b/>
        </w:rPr>
        <w:t>.</w:t>
      </w:r>
    </w:p>
    <w:p w14:paraId="09989C6E" w14:textId="08A56E2B" w:rsidR="003E3A1A" w:rsidRPr="003E3A1A" w:rsidRDefault="003E3A1A" w:rsidP="000620A7">
      <w:r>
        <w:t>Conectar la herramienta una vez inicializada la aplicación.</w:t>
      </w:r>
    </w:p>
    <w:p w14:paraId="3A2F9291" w14:textId="55E89E49" w:rsidR="000620A7" w:rsidRDefault="000620A7" w:rsidP="000620A7">
      <w:pPr>
        <w:rPr>
          <w:b/>
        </w:rPr>
      </w:pPr>
      <w:r>
        <w:rPr>
          <w:b/>
        </w:rPr>
        <w:t>Pruebas de eficiencia</w:t>
      </w:r>
      <w:r w:rsidRPr="000620A7">
        <w:rPr>
          <w:b/>
        </w:rPr>
        <w:t>.</w:t>
      </w:r>
    </w:p>
    <w:p w14:paraId="0E161B2C" w14:textId="77777777" w:rsidR="003E3A1A" w:rsidRDefault="003E3A1A" w:rsidP="003E3A1A">
      <w:proofErr w:type="spellStart"/>
      <w:r>
        <w:t>Hector</w:t>
      </w:r>
      <w:proofErr w:type="spellEnd"/>
      <w:r>
        <w:t xml:space="preserve"> </w:t>
      </w:r>
      <w:proofErr w:type="spellStart"/>
      <w:r>
        <w:t>quadrotor</w:t>
      </w:r>
      <w:proofErr w:type="spellEnd"/>
      <w:r>
        <w:sym w:font="Wingdings" w:char="F0E0"/>
      </w:r>
      <w:r>
        <w:t xml:space="preserve"> simulador </w:t>
      </w:r>
      <w:proofErr w:type="spellStart"/>
      <w:r>
        <w:t>gazebo</w:t>
      </w:r>
      <w:proofErr w:type="spellEnd"/>
      <w:r>
        <w:t>.</w:t>
      </w:r>
    </w:p>
    <w:p w14:paraId="447D1832" w14:textId="77777777" w:rsidR="003E3A1A" w:rsidRPr="000620A7" w:rsidRDefault="003E3A1A" w:rsidP="000620A7">
      <w:pPr>
        <w:rPr>
          <w:b/>
        </w:rPr>
      </w:pPr>
    </w:p>
    <w:p w14:paraId="0DD9C187" w14:textId="7C1A3C66" w:rsidR="000620A7" w:rsidRPr="000620A7" w:rsidRDefault="000620A7" w:rsidP="000620A7">
      <w:pPr>
        <w:rPr>
          <w:b/>
        </w:rPr>
      </w:pPr>
      <w:r>
        <w:rPr>
          <w:b/>
        </w:rPr>
        <w:t>Pruebas de escalabilidad</w:t>
      </w:r>
      <w:r w:rsidRPr="000620A7">
        <w:rPr>
          <w:b/>
        </w:rPr>
        <w:t>.</w:t>
      </w:r>
    </w:p>
    <w:p w14:paraId="16970CAB" w14:textId="77777777" w:rsidR="000620A7" w:rsidRPr="000620A7" w:rsidRDefault="000620A7" w:rsidP="001C4C9F">
      <w:pPr>
        <w:rPr>
          <w:b/>
        </w:rPr>
      </w:pPr>
    </w:p>
    <w:p w14:paraId="6C626E1B" w14:textId="77777777" w:rsidR="00354454" w:rsidRDefault="00354454" w:rsidP="001C4C9F"/>
    <w:p w14:paraId="2151FCAB" w14:textId="5E706F5F" w:rsidR="00E83A74" w:rsidRDefault="00E83A74" w:rsidP="001C4C9F">
      <w:r>
        <w:t>El conjunto de pruebas unitarias se han dividido en 4 bloques:</w:t>
      </w:r>
    </w:p>
    <w:p w14:paraId="3B16020D" w14:textId="3FF15D80" w:rsidR="00BA19A7" w:rsidRDefault="00BA19A7" w:rsidP="001C4C9F">
      <w:r>
        <w:t>Herramientas de ros.</w:t>
      </w:r>
    </w:p>
    <w:p w14:paraId="1637E0E2" w14:textId="113BE1CE" w:rsidR="00037F3C" w:rsidRDefault="00037F3C" w:rsidP="001C4C9F">
      <w:r>
        <w:t xml:space="preserve">Simulador con diferentes </w:t>
      </w:r>
      <w:proofErr w:type="spellStart"/>
      <w:r>
        <w:t>topics</w:t>
      </w:r>
      <w:proofErr w:type="spellEnd"/>
    </w:p>
    <w:p w14:paraId="56596E82" w14:textId="228B3BFB" w:rsidR="00BA19A7" w:rsidRDefault="00037F3C" w:rsidP="001C4C9F">
      <w:r>
        <w:t xml:space="preserve">Frecuencia de los </w:t>
      </w:r>
      <w:proofErr w:type="spellStart"/>
      <w:r>
        <w:t>topics</w:t>
      </w:r>
      <w:proofErr w:type="spellEnd"/>
      <w:r>
        <w:t xml:space="preserve"> y percepción.</w:t>
      </w:r>
    </w:p>
    <w:p w14:paraId="6156EA89" w14:textId="0B50A4B0" w:rsidR="00E83A74" w:rsidRDefault="00E83A74" w:rsidP="001C4C9F">
      <w:r>
        <w:t>Pruebas de rendimiento.</w:t>
      </w:r>
    </w:p>
    <w:p w14:paraId="742FDF31" w14:textId="6B923D7B" w:rsidR="00E83A74" w:rsidRDefault="00E83A74" w:rsidP="001C4C9F">
      <w:r>
        <w:t>Pruebas de robustez.</w:t>
      </w:r>
    </w:p>
    <w:p w14:paraId="07C90414" w14:textId="77777777" w:rsidR="00E83A74" w:rsidRDefault="00E83A74" w:rsidP="001C4C9F"/>
    <w:p w14:paraId="4419E3D1" w14:textId="77777777" w:rsidR="00E83A74" w:rsidRDefault="00E83A74" w:rsidP="00E83A74">
      <w:r>
        <w:t>Pruebas de rendimiento.</w:t>
      </w:r>
    </w:p>
    <w:p w14:paraId="45AE204C" w14:textId="77777777" w:rsidR="00E83A74" w:rsidRDefault="00E83A74" w:rsidP="001C4C9F"/>
    <w:p w14:paraId="709076E9" w14:textId="77777777" w:rsidR="009B548D" w:rsidRDefault="009B548D" w:rsidP="001C4C9F"/>
    <w:p w14:paraId="693D65EA" w14:textId="77777777" w:rsidR="001C4C9F" w:rsidRDefault="001C4C9F" w:rsidP="001C4C9F">
      <w:r w:rsidRPr="00181E75">
        <w:rPr>
          <w:highlight w:val="yellow"/>
        </w:rPr>
        <w:t>FOTO recepción de mensajes mostrados por consola.</w:t>
      </w:r>
    </w:p>
    <w:p w14:paraId="220BD519" w14:textId="2B5CEAC3" w:rsidR="00181E75" w:rsidRDefault="00181E75" w:rsidP="00181E75">
      <w:r>
        <w:lastRenderedPageBreak/>
        <w:t>Independencia de componentes -&gt; Comprobar que el sistema funciona sin ROS.</w:t>
      </w:r>
    </w:p>
    <w:p w14:paraId="73C3DB24" w14:textId="32BAEA13" w:rsidR="00181E75" w:rsidRDefault="00181E75" w:rsidP="00BA19A7">
      <w:pPr>
        <w:pStyle w:val="Prrafodelista"/>
        <w:numPr>
          <w:ilvl w:val="0"/>
          <w:numId w:val="20"/>
        </w:numPr>
      </w:pPr>
      <w:r>
        <w:t>El nodo</w:t>
      </w:r>
      <w:r w:rsidRPr="00181E75">
        <w:rPr>
          <w:i/>
        </w:rPr>
        <w:t xml:space="preserve"> </w:t>
      </w:r>
      <w:proofErr w:type="spellStart"/>
      <w:r w:rsidRPr="00181E75">
        <w:rPr>
          <w:i/>
        </w:rPr>
        <w:t>roscore</w:t>
      </w:r>
      <w:proofErr w:type="spellEnd"/>
      <w:r>
        <w:t xml:space="preserve"> no está inicializado.</w:t>
      </w:r>
    </w:p>
    <w:p w14:paraId="6AA2E275" w14:textId="144CC107" w:rsidR="00181E75" w:rsidRDefault="00181E75" w:rsidP="00BA19A7">
      <w:pPr>
        <w:pStyle w:val="Prrafodelista"/>
        <w:numPr>
          <w:ilvl w:val="0"/>
          <w:numId w:val="20"/>
        </w:numPr>
      </w:pPr>
      <w:r>
        <w:t>Pará</w:t>
      </w:r>
    </w:p>
    <w:p w14:paraId="15CE076D" w14:textId="7A0928F8" w:rsidR="00181E75" w:rsidRDefault="00181E75" w:rsidP="00BA19A7">
      <w:pPr>
        <w:pStyle w:val="Prrafodelista"/>
        <w:numPr>
          <w:ilvl w:val="0"/>
          <w:numId w:val="20"/>
        </w:numPr>
      </w:pPr>
      <w:r>
        <w:t xml:space="preserve">El sistema no pudo establecer conexión el canal de comunicación X no </w:t>
      </w:r>
      <w:proofErr w:type="spellStart"/>
      <w:r>
        <w:t>es´ta</w:t>
      </w:r>
      <w:proofErr w:type="spellEnd"/>
      <w:r>
        <w:t xml:space="preserve"> activo.</w:t>
      </w:r>
    </w:p>
    <w:p w14:paraId="39C29CE1" w14:textId="4C75AC00" w:rsidR="00181E75" w:rsidRPr="00181E75" w:rsidRDefault="00181E75" w:rsidP="00BA19A7">
      <w:pPr>
        <w:pStyle w:val="Prrafodelista"/>
        <w:numPr>
          <w:ilvl w:val="0"/>
          <w:numId w:val="20"/>
        </w:numPr>
      </w:pPr>
      <w:r>
        <w:t xml:space="preserve">Error al </w:t>
      </w:r>
      <w:proofErr w:type="spellStart"/>
      <w:r>
        <w:t>deserializar</w:t>
      </w:r>
      <w:proofErr w:type="spellEnd"/>
      <w:r>
        <w:t xml:space="preserve"> el mensaje X.</w:t>
      </w:r>
    </w:p>
    <w:p w14:paraId="1C97D9B0" w14:textId="6E02CC06" w:rsidR="008D62AF" w:rsidRDefault="008D62AF" w:rsidP="00E96811">
      <w:pPr>
        <w:pStyle w:val="Ttulo1"/>
      </w:pPr>
      <w:bookmarkStart w:id="64" w:name="_Toc421220174"/>
      <w:r>
        <w:lastRenderedPageBreak/>
        <w:t>C</w:t>
      </w:r>
      <w:r w:rsidR="008F263D">
        <w:t>ONCLUSIONES Y TRABAJO FUTURO</w:t>
      </w:r>
      <w:bookmarkEnd w:id="64"/>
    </w:p>
    <w:p w14:paraId="6654CA2E" w14:textId="77777777" w:rsidR="00BA19A7" w:rsidRDefault="00BA19A7" w:rsidP="00BA19A7"/>
    <w:p w14:paraId="5DDD2352" w14:textId="5EAB03C8" w:rsidR="00BA19A7" w:rsidRDefault="00BA19A7" w:rsidP="00BA19A7">
      <w:r>
        <w:t>Por último, en este capítulo se exponen las conclusiones que se han extraído de la realización de este Trabajo Fin de Grado, además de algunas de las propuestas de trabajos futuros a realizar.</w:t>
      </w:r>
    </w:p>
    <w:p w14:paraId="4E9B08A9" w14:textId="5AE1EDAF" w:rsidR="0045018E" w:rsidRPr="00BA19A7" w:rsidRDefault="0045018E" w:rsidP="00BA19A7">
      <w:r>
        <w:t>Analizando los objetivos propuestos para la realización de este trabajo, descritos en el capítulo 1 de este documento, a continuación se detalla en qué medida se han satisfecho estos objetivos y las conclusiones extraídas de la realización del trabajo:</w:t>
      </w:r>
    </w:p>
    <w:p w14:paraId="2C446609" w14:textId="77777777" w:rsidR="00BA19A7" w:rsidRDefault="00BA19A7" w:rsidP="009B548D"/>
    <w:p w14:paraId="5288D922" w14:textId="699A2042" w:rsidR="00037F3C" w:rsidRDefault="00037F3C" w:rsidP="003E3A1A">
      <w:pPr>
        <w:pStyle w:val="Prrafodelista"/>
        <w:numPr>
          <w:ilvl w:val="0"/>
          <w:numId w:val="38"/>
        </w:numPr>
      </w:pPr>
      <w:r>
        <w:t>La investigación en el campo de los UAV ha sido importante para determinar los factores influyentes en el diseño de la herramienta. Para realizar este estudio</w:t>
      </w:r>
      <w:r w:rsidR="0095594E">
        <w:t>,</w:t>
      </w:r>
      <w:r>
        <w:t xml:space="preserve"> se consideró importante revisar tanto las características técnicas de los UAV como el grado de interacción que estos pueden tener con el operador de la herramienta,</w:t>
      </w:r>
      <w:r w:rsidR="0095594E">
        <w:t xml:space="preserve"> atendiendo a los diferentes niveles de autonomía del vehículo y los diferentes modos de operación existentes. Todo ello permitió tener una idea general del problema y poder entender las posibles necesidades que podría tener el usuario de la herramienta. </w:t>
      </w:r>
    </w:p>
    <w:p w14:paraId="4F46578E" w14:textId="77777777" w:rsidR="0095594E" w:rsidRDefault="0095594E" w:rsidP="0095594E">
      <w:pPr>
        <w:pStyle w:val="Prrafodelista"/>
      </w:pPr>
    </w:p>
    <w:p w14:paraId="5613C3AB" w14:textId="778EB644" w:rsidR="0095594E" w:rsidRDefault="0095594E" w:rsidP="003E3A1A">
      <w:pPr>
        <w:pStyle w:val="Prrafodelista"/>
        <w:numPr>
          <w:ilvl w:val="0"/>
          <w:numId w:val="38"/>
        </w:numPr>
      </w:pPr>
      <w:r>
        <w:t>El estudio realizado durante la primera fase de análisis</w:t>
      </w:r>
      <w:r w:rsidR="001A2C78">
        <w:t>, de las diversas soluciones de presentación para la operación con vehículos aéreos no tripulados, permitió partir de un diseño general que sirvió para luego especificar los requisitos de la herramienta.</w:t>
      </w:r>
      <w:r w:rsidR="00444F29">
        <w:t xml:space="preserve"> En el diseño de esta herramienta se buscó principalmente que fuera fácil de utilizar y que pudiera servir tanto al programador del sistema como a un usuario </w:t>
      </w:r>
      <w:r w:rsidR="000C14F1">
        <w:t xml:space="preserve">con </w:t>
      </w:r>
      <w:r w:rsidR="00DC0505">
        <w:t xml:space="preserve">un </w:t>
      </w:r>
      <w:r w:rsidR="000C14F1">
        <w:t xml:space="preserve">nivel conocimientos medio acerca de los UAV. </w:t>
      </w:r>
      <w:r w:rsidR="00B45713">
        <w:t>Además de este estudio, se realizó una evaluación de los factores humanos determinantes en el diseño de la herramienta y el modo en el que estos influían en el uso de la misma.</w:t>
      </w:r>
    </w:p>
    <w:p w14:paraId="32DBEBB1" w14:textId="77777777" w:rsidR="00B45713" w:rsidRDefault="00B45713" w:rsidP="00B45713">
      <w:pPr>
        <w:pStyle w:val="Prrafodelista"/>
      </w:pPr>
    </w:p>
    <w:p w14:paraId="42A90D5F" w14:textId="77777777" w:rsidR="00B45713" w:rsidRDefault="00B45713" w:rsidP="00B45713">
      <w:pPr>
        <w:pStyle w:val="Prrafodelista"/>
      </w:pPr>
    </w:p>
    <w:p w14:paraId="4C5C832A" w14:textId="412AB78A" w:rsidR="00B45713" w:rsidRDefault="00B45713" w:rsidP="003E3A1A">
      <w:pPr>
        <w:pStyle w:val="Prrafodelista"/>
        <w:numPr>
          <w:ilvl w:val="0"/>
          <w:numId w:val="38"/>
        </w:numPr>
      </w:pPr>
      <w:r>
        <w:t xml:space="preserve">En la implementación de la herramienta se eligió como la librería gráfica </w:t>
      </w:r>
      <w:proofErr w:type="spellStart"/>
      <w:r w:rsidRPr="00B915C7">
        <w:rPr>
          <w:i/>
        </w:rPr>
        <w:t>Qt</w:t>
      </w:r>
      <w:proofErr w:type="spellEnd"/>
      <w:r w:rsidRPr="00B915C7">
        <w:rPr>
          <w:i/>
        </w:rPr>
        <w:t xml:space="preserve"> </w:t>
      </w:r>
      <w:r>
        <w:t>y el lenguaje de programación C++. Esta librería es utilizada ampliamente por la comunidad de programadores en la construcció</w:t>
      </w:r>
      <w:r w:rsidR="00B915C7">
        <w:t xml:space="preserve">n de aplicaciones de escritorio, proporcionando una suite de librerías que permiten la programación de casi cualquier componente gráfico a través de un entorno de programación dirigido. Además de esta librería, se ha utilizado ROS para la comunicación con el sistema a bordo del UAV, permitiendo una abstracción de las características hardware y </w:t>
      </w:r>
      <w:r w:rsidR="00A9710A">
        <w:t xml:space="preserve">los </w:t>
      </w:r>
      <w:r w:rsidR="00B915C7">
        <w:t>sistemas de comunicaci</w:t>
      </w:r>
      <w:r w:rsidR="00A9710A">
        <w:t xml:space="preserve">ón del UAV. </w:t>
      </w:r>
    </w:p>
    <w:p w14:paraId="30886F75" w14:textId="77777777" w:rsidR="004C62FC" w:rsidRDefault="004C62FC" w:rsidP="004C62FC"/>
    <w:p w14:paraId="68A591EC" w14:textId="582627CC" w:rsidR="00B45713" w:rsidRDefault="004C62FC" w:rsidP="003E3A1A">
      <w:pPr>
        <w:pStyle w:val="Prrafodelista"/>
        <w:numPr>
          <w:ilvl w:val="0"/>
          <w:numId w:val="38"/>
        </w:numPr>
      </w:pPr>
      <w:r>
        <w:lastRenderedPageBreak/>
        <w:t>En la fase de validación se han realizado un conjunto de pruebas, con el fin de que la herramienta cumpliera con los requisitos descritos en el capítulo 4 de este documento. Finalmente, tras las pruebas realizadas se consigue obtener una herramienta interacción persona-ordenador preparada para ser probada con un sistema real dentro de un entorno controlado.</w:t>
      </w:r>
    </w:p>
    <w:p w14:paraId="2073EAE2" w14:textId="77777777" w:rsidR="003C6E07" w:rsidRDefault="003C6E07" w:rsidP="003C6E07">
      <w:pPr>
        <w:pStyle w:val="Prrafodelista"/>
      </w:pPr>
    </w:p>
    <w:p w14:paraId="574371DA" w14:textId="51738CCA" w:rsidR="00F23080" w:rsidRDefault="00384535" w:rsidP="003C6E07">
      <w:r>
        <w:t xml:space="preserve">En cuanto al desarrollo del cliente, se ha implementado una aplicación que permite visualizar todas las funcionalidades que ofrece el sistema autónomo a bordo del UAV y permite el uso de cualquier sistema autónomo que implemente los enlaces de comunicación </w:t>
      </w:r>
      <w:r w:rsidRPr="00384535">
        <w:rPr>
          <w:highlight w:val="yellow"/>
        </w:rPr>
        <w:t>(véase tabla</w:t>
      </w:r>
      <w:r w:rsidR="007E6350">
        <w:rPr>
          <w:highlight w:val="yellow"/>
        </w:rPr>
        <w:t xml:space="preserve"> de comunicaciones</w:t>
      </w:r>
      <w:r w:rsidRPr="00384535">
        <w:rPr>
          <w:highlight w:val="yellow"/>
        </w:rPr>
        <w:t>)</w:t>
      </w:r>
      <w:r w:rsidR="007E6350">
        <w:t xml:space="preserve"> en diferentes aplicaciones. </w:t>
      </w:r>
      <w:r w:rsidR="00B56E2A">
        <w:t xml:space="preserve">Algunas de las </w:t>
      </w:r>
      <w:r w:rsidR="007E6350">
        <w:t>aplicaciones</w:t>
      </w:r>
      <w:r w:rsidR="00B56E2A">
        <w:t xml:space="preserve"> que ofrece o</w:t>
      </w:r>
      <w:r w:rsidR="007E6350">
        <w:t xml:space="preserve"> podría</w:t>
      </w:r>
      <w:r w:rsidR="00B56E2A">
        <w:t xml:space="preserve"> llegar a ofrecer la aplicación son</w:t>
      </w:r>
      <w:r w:rsidR="007E6350">
        <w:t>:</w:t>
      </w:r>
    </w:p>
    <w:p w14:paraId="58ECFDFE" w14:textId="77777777" w:rsidR="00F23080" w:rsidRDefault="00F23080" w:rsidP="003C6E07"/>
    <w:p w14:paraId="34093FA3" w14:textId="01592F6E" w:rsidR="007E6350" w:rsidRDefault="007E6350" w:rsidP="003E3A1A">
      <w:pPr>
        <w:pStyle w:val="Prrafodelista"/>
        <w:numPr>
          <w:ilvl w:val="0"/>
          <w:numId w:val="43"/>
        </w:numPr>
      </w:pPr>
      <w:r>
        <w:t>Realizar un vuelo controlado a través de comandos enviados por la HMI. Ejemplos de estos comandos son: despegar (</w:t>
      </w:r>
      <w:proofErr w:type="spellStart"/>
      <w:r w:rsidRPr="00BB236C">
        <w:rPr>
          <w:i/>
        </w:rPr>
        <w:t>take</w:t>
      </w:r>
      <w:proofErr w:type="spellEnd"/>
      <w:r w:rsidRPr="00BB236C">
        <w:rPr>
          <w:i/>
        </w:rPr>
        <w:t xml:space="preserve"> off</w:t>
      </w:r>
      <w:r>
        <w:t>), ir hacia delante (</w:t>
      </w:r>
      <w:r w:rsidRPr="00BB236C">
        <w:rPr>
          <w:i/>
        </w:rPr>
        <w:t>forward</w:t>
      </w:r>
      <w:r>
        <w:t>),</w:t>
      </w:r>
      <w:r w:rsidR="00B56E2A">
        <w:t xml:space="preserve"> ir</w:t>
      </w:r>
      <w:r>
        <w:t xml:space="preserve"> hacia detrás (</w:t>
      </w:r>
      <w:proofErr w:type="spellStart"/>
      <w:r w:rsidRPr="00BB236C">
        <w:rPr>
          <w:i/>
        </w:rPr>
        <w:t>backward</w:t>
      </w:r>
      <w:proofErr w:type="spellEnd"/>
      <w:r>
        <w:t>), aterrizar (</w:t>
      </w:r>
      <w:proofErr w:type="spellStart"/>
      <w:r w:rsidRPr="00BB236C">
        <w:rPr>
          <w:i/>
        </w:rPr>
        <w:t>land</w:t>
      </w:r>
      <w:proofErr w:type="spellEnd"/>
      <w:r>
        <w:t>), etc. El operador utiliza el teclado y el ratón para controlar el UAV a través de la HMI.</w:t>
      </w:r>
    </w:p>
    <w:p w14:paraId="1D246C1C" w14:textId="77777777" w:rsidR="00BB236C" w:rsidRDefault="00BB236C" w:rsidP="00BB236C">
      <w:pPr>
        <w:pStyle w:val="Prrafodelista"/>
      </w:pPr>
    </w:p>
    <w:p w14:paraId="16982709" w14:textId="245B01D5" w:rsidR="000319D4" w:rsidRDefault="000319D4" w:rsidP="003E3A1A">
      <w:pPr>
        <w:pStyle w:val="Prrafodelista"/>
        <w:numPr>
          <w:ilvl w:val="0"/>
          <w:numId w:val="42"/>
        </w:numPr>
      </w:pPr>
      <w:r>
        <w:t>Seguir un objeto seleccionado a través de contacto visual. El usuario puede seleccionar el objeto a seguir a través de la</w:t>
      </w:r>
      <w:r w:rsidR="00B56E2A">
        <w:t>s imágenes recibidas por la cámara o mediante la definición de objetivos de alto nivel a través de la HMI.</w:t>
      </w:r>
    </w:p>
    <w:p w14:paraId="1954398D" w14:textId="77777777" w:rsidR="00BB236C" w:rsidRDefault="00BB236C" w:rsidP="00BB236C">
      <w:pPr>
        <w:pStyle w:val="Prrafodelista"/>
      </w:pPr>
    </w:p>
    <w:p w14:paraId="4F30A5B9" w14:textId="14AE8591" w:rsidR="00BB236C" w:rsidRDefault="00B56E2A" w:rsidP="003E3A1A">
      <w:pPr>
        <w:pStyle w:val="Prrafodelista"/>
        <w:numPr>
          <w:ilvl w:val="0"/>
          <w:numId w:val="42"/>
        </w:numPr>
      </w:pPr>
      <w:r>
        <w:t xml:space="preserve">Planificación de la misión, a través de una serie de </w:t>
      </w:r>
      <w:proofErr w:type="spellStart"/>
      <w:r w:rsidRPr="00B56E2A">
        <w:rPr>
          <w:i/>
        </w:rPr>
        <w:t>waypoints</w:t>
      </w:r>
      <w:proofErr w:type="spellEnd"/>
      <w:r>
        <w:t xml:space="preserve"> proporcionados a través de un fichero XML configurable a través de la HMI.</w:t>
      </w:r>
    </w:p>
    <w:p w14:paraId="62625560" w14:textId="77777777" w:rsidR="00BB236C" w:rsidRDefault="00BB236C" w:rsidP="00BB236C">
      <w:pPr>
        <w:pStyle w:val="Prrafodelista"/>
      </w:pPr>
    </w:p>
    <w:p w14:paraId="0646BA36" w14:textId="77777777" w:rsidR="00BB236C" w:rsidRDefault="00BB236C" w:rsidP="00BB236C">
      <w:pPr>
        <w:pStyle w:val="Prrafodelista"/>
      </w:pPr>
    </w:p>
    <w:p w14:paraId="35889CDD" w14:textId="719D72DF" w:rsidR="00B56E2A" w:rsidRDefault="00B56E2A" w:rsidP="003E3A1A">
      <w:pPr>
        <w:pStyle w:val="Prrafodelista"/>
        <w:numPr>
          <w:ilvl w:val="0"/>
          <w:numId w:val="42"/>
        </w:numPr>
      </w:pPr>
      <w:r>
        <w:t xml:space="preserve">Visualización a través de la HMI de una recreación 3D </w:t>
      </w:r>
      <w:r w:rsidR="00BB236C">
        <w:t xml:space="preserve">de </w:t>
      </w:r>
      <w:r>
        <w:t>zonas inaccesibles por el humano a través del conjunto de sensores de UAV y de los algoritmos de percepción.</w:t>
      </w:r>
    </w:p>
    <w:p w14:paraId="31C8F016" w14:textId="77777777" w:rsidR="00BB236C" w:rsidRDefault="00BB236C" w:rsidP="00BB236C">
      <w:pPr>
        <w:pStyle w:val="Prrafodelista"/>
      </w:pPr>
    </w:p>
    <w:p w14:paraId="22E28583" w14:textId="50EE5040" w:rsidR="00BB236C" w:rsidRDefault="00BB236C" w:rsidP="003E3A1A">
      <w:pPr>
        <w:pStyle w:val="Prrafodelista"/>
        <w:numPr>
          <w:ilvl w:val="0"/>
          <w:numId w:val="42"/>
        </w:numPr>
      </w:pPr>
      <w:r>
        <w:t>Recepción de imágenes y/o vídeo de zonas inaccesibles por el humano a través del conjunto de cámaras a bordo del vehículo.</w:t>
      </w:r>
    </w:p>
    <w:p w14:paraId="5537A127" w14:textId="77777777" w:rsidR="00BB236C" w:rsidRDefault="00BB236C" w:rsidP="00BB236C">
      <w:pPr>
        <w:pStyle w:val="Prrafodelista"/>
      </w:pPr>
    </w:p>
    <w:p w14:paraId="04AF5409" w14:textId="77777777" w:rsidR="00BB236C" w:rsidRDefault="00BB236C" w:rsidP="00BB236C">
      <w:pPr>
        <w:pStyle w:val="Prrafodelista"/>
      </w:pPr>
    </w:p>
    <w:p w14:paraId="7CCB129E" w14:textId="4CA302E5" w:rsidR="00B56E2A" w:rsidRDefault="00B56E2A" w:rsidP="003E3A1A">
      <w:pPr>
        <w:pStyle w:val="Prrafodelista"/>
        <w:numPr>
          <w:ilvl w:val="0"/>
          <w:numId w:val="42"/>
        </w:numPr>
      </w:pPr>
      <w:r>
        <w:t>Volar en un área específica, estableciendo unos límites con un fichero XML configurable a través de la HMI.</w:t>
      </w:r>
    </w:p>
    <w:p w14:paraId="47ECAB02" w14:textId="77777777" w:rsidR="007E6350" w:rsidRDefault="007E6350" w:rsidP="003C6E07"/>
    <w:p w14:paraId="0280F1BE" w14:textId="4C0E4967" w:rsidR="007E6350" w:rsidRDefault="007E6350" w:rsidP="007E6350">
      <w:pPr>
        <w:pStyle w:val="Ttulo1"/>
      </w:pPr>
      <w:r>
        <w:lastRenderedPageBreak/>
        <w:t>ANEXO</w:t>
      </w:r>
    </w:p>
    <w:p w14:paraId="244CB0D0" w14:textId="77777777" w:rsidR="00F86950" w:rsidRPr="00F86950" w:rsidRDefault="00F86950" w:rsidP="00F86950"/>
    <w:p w14:paraId="2AB87C2F" w14:textId="144E4D19" w:rsidR="007E6350" w:rsidRPr="00F86950" w:rsidRDefault="007E6350" w:rsidP="003C6E07">
      <w:pPr>
        <w:rPr>
          <w:lang w:val="en-US"/>
        </w:rPr>
      </w:pPr>
    </w:p>
    <w:p w14:paraId="0E231F0C" w14:textId="0C808D72" w:rsidR="007E6350" w:rsidRDefault="007E6350" w:rsidP="007E6350">
      <w:pPr>
        <w:pStyle w:val="Ttulo1"/>
      </w:pPr>
      <w:r>
        <w:lastRenderedPageBreak/>
        <w:t>LISTA DE ACRÓNIMOS</w:t>
      </w:r>
    </w:p>
    <w:p w14:paraId="06CA129E" w14:textId="77777777" w:rsidR="006342C4" w:rsidRPr="006342C4" w:rsidRDefault="006342C4" w:rsidP="006342C4"/>
    <w:tbl>
      <w:tblPr>
        <w:tblStyle w:val="Tablaconcuadrcula"/>
        <w:tblW w:w="0" w:type="auto"/>
        <w:tblLook w:val="04A0" w:firstRow="1" w:lastRow="0" w:firstColumn="1" w:lastColumn="0" w:noHBand="0" w:noVBand="1"/>
      </w:tblPr>
      <w:tblGrid>
        <w:gridCol w:w="1378"/>
        <w:gridCol w:w="7116"/>
      </w:tblGrid>
      <w:tr w:rsidR="006342C4" w14:paraId="42FEB50A" w14:textId="77777777" w:rsidTr="001476FD">
        <w:tc>
          <w:tcPr>
            <w:tcW w:w="1378" w:type="dxa"/>
          </w:tcPr>
          <w:p w14:paraId="3C299289" w14:textId="77777777" w:rsidR="006342C4" w:rsidRDefault="006342C4" w:rsidP="001476FD">
            <w:pPr>
              <w:rPr>
                <w:lang w:val="en-US"/>
              </w:rPr>
            </w:pPr>
            <w:r>
              <w:rPr>
                <w:lang w:val="en-US"/>
              </w:rPr>
              <w:t>HMI</w:t>
            </w:r>
          </w:p>
        </w:tc>
        <w:tc>
          <w:tcPr>
            <w:tcW w:w="7116" w:type="dxa"/>
          </w:tcPr>
          <w:p w14:paraId="21E756EE" w14:textId="77777777" w:rsidR="006342C4" w:rsidRDefault="006342C4" w:rsidP="001476FD">
            <w:pPr>
              <w:rPr>
                <w:lang w:val="en-US"/>
              </w:rPr>
            </w:pPr>
            <w:r>
              <w:rPr>
                <w:lang w:val="en-US"/>
              </w:rPr>
              <w:t>Human Machine Interface</w:t>
            </w:r>
          </w:p>
        </w:tc>
      </w:tr>
      <w:tr w:rsidR="006342C4" w14:paraId="26A6BB37" w14:textId="77777777" w:rsidTr="001476FD">
        <w:tc>
          <w:tcPr>
            <w:tcW w:w="1378" w:type="dxa"/>
          </w:tcPr>
          <w:p w14:paraId="40740C89" w14:textId="77777777" w:rsidR="006342C4" w:rsidRPr="003266A8" w:rsidRDefault="006342C4" w:rsidP="001476FD">
            <w:pPr>
              <w:rPr>
                <w:lang w:val="en-US"/>
              </w:rPr>
            </w:pPr>
            <w:r w:rsidRPr="00AA4B48">
              <w:t>UPM</w:t>
            </w:r>
          </w:p>
        </w:tc>
        <w:tc>
          <w:tcPr>
            <w:tcW w:w="7116" w:type="dxa"/>
          </w:tcPr>
          <w:p w14:paraId="3F11BDAF" w14:textId="77777777" w:rsidR="006342C4" w:rsidRPr="003266A8" w:rsidRDefault="006342C4" w:rsidP="001476FD">
            <w:pPr>
              <w:rPr>
                <w:lang w:val="en-US"/>
              </w:rPr>
            </w:pPr>
            <w:r w:rsidRPr="00AA4B48">
              <w:t>Universidad Politécnica de Madrid</w:t>
            </w:r>
          </w:p>
        </w:tc>
      </w:tr>
      <w:tr w:rsidR="006342C4" w14:paraId="693AB66D" w14:textId="77777777" w:rsidTr="001476FD">
        <w:tc>
          <w:tcPr>
            <w:tcW w:w="1378" w:type="dxa"/>
          </w:tcPr>
          <w:p w14:paraId="6569023F" w14:textId="77777777" w:rsidR="006342C4" w:rsidRDefault="006342C4" w:rsidP="001476FD">
            <w:pPr>
              <w:rPr>
                <w:lang w:val="en-US"/>
              </w:rPr>
            </w:pPr>
            <w:r w:rsidRPr="003266A8">
              <w:rPr>
                <w:lang w:val="en-US"/>
              </w:rPr>
              <w:t>UAV</w:t>
            </w:r>
          </w:p>
        </w:tc>
        <w:tc>
          <w:tcPr>
            <w:tcW w:w="7116" w:type="dxa"/>
          </w:tcPr>
          <w:p w14:paraId="08881FDA" w14:textId="77777777" w:rsidR="006342C4" w:rsidRDefault="006342C4" w:rsidP="001476FD">
            <w:pPr>
              <w:rPr>
                <w:lang w:val="en-US"/>
              </w:rPr>
            </w:pPr>
            <w:r w:rsidRPr="003266A8">
              <w:rPr>
                <w:lang w:val="en-US"/>
              </w:rPr>
              <w:t>Unmanned Aerial Vehicle</w:t>
            </w:r>
          </w:p>
        </w:tc>
      </w:tr>
      <w:tr w:rsidR="006342C4" w14:paraId="14F78C21" w14:textId="77777777" w:rsidTr="001476FD">
        <w:tc>
          <w:tcPr>
            <w:tcW w:w="1378" w:type="dxa"/>
          </w:tcPr>
          <w:p w14:paraId="0C755156" w14:textId="77777777" w:rsidR="006342C4" w:rsidRDefault="006342C4" w:rsidP="001476FD">
            <w:pPr>
              <w:rPr>
                <w:lang w:val="en-US"/>
              </w:rPr>
            </w:pPr>
            <w:r w:rsidRPr="00994CEB">
              <w:rPr>
                <w:rFonts w:cs="Times New Roman"/>
                <w:szCs w:val="24"/>
              </w:rPr>
              <w:t>STANAG</w:t>
            </w:r>
          </w:p>
        </w:tc>
        <w:tc>
          <w:tcPr>
            <w:tcW w:w="7116" w:type="dxa"/>
          </w:tcPr>
          <w:p w14:paraId="0BBE0CA3" w14:textId="77777777" w:rsidR="006342C4" w:rsidRDefault="007A146D" w:rsidP="001476FD">
            <w:pPr>
              <w:rPr>
                <w:lang w:val="en-US"/>
              </w:rPr>
            </w:pPr>
            <w:hyperlink r:id="rId46" w:tooltip="NATO" w:history="1">
              <w:r w:rsidR="006342C4" w:rsidRPr="00F86950">
                <w:rPr>
                  <w:lang w:val="en-US"/>
                </w:rPr>
                <w:t>NATO</w:t>
              </w:r>
            </w:hyperlink>
            <w:r w:rsidR="006342C4" w:rsidRPr="00F86950">
              <w:rPr>
                <w:lang w:val="en-US"/>
              </w:rPr>
              <w:t xml:space="preserve"> Standardization Agreement</w:t>
            </w:r>
          </w:p>
        </w:tc>
      </w:tr>
      <w:tr w:rsidR="006342C4" w14:paraId="51B87CE7" w14:textId="77777777" w:rsidTr="001476FD">
        <w:tc>
          <w:tcPr>
            <w:tcW w:w="1378" w:type="dxa"/>
          </w:tcPr>
          <w:p w14:paraId="77C78954" w14:textId="77777777" w:rsidR="006342C4" w:rsidRDefault="006342C4" w:rsidP="001476FD">
            <w:pPr>
              <w:rPr>
                <w:lang w:val="en-US"/>
              </w:rPr>
            </w:pPr>
            <w:r w:rsidRPr="00D204BF">
              <w:rPr>
                <w:rFonts w:cs="Times New Roman"/>
                <w:iCs/>
                <w:szCs w:val="24"/>
              </w:rPr>
              <w:t>UAS</w:t>
            </w:r>
          </w:p>
        </w:tc>
        <w:tc>
          <w:tcPr>
            <w:tcW w:w="7116" w:type="dxa"/>
          </w:tcPr>
          <w:p w14:paraId="3CEC5653" w14:textId="77777777" w:rsidR="006342C4" w:rsidRDefault="006342C4" w:rsidP="001476FD">
            <w:pPr>
              <w:rPr>
                <w:lang w:val="en-US"/>
              </w:rPr>
            </w:pPr>
            <w:r w:rsidRPr="00F86950">
              <w:rPr>
                <w:lang w:val="en-US"/>
              </w:rPr>
              <w:t>Unmanned Aircraft Systems</w:t>
            </w:r>
          </w:p>
        </w:tc>
      </w:tr>
      <w:tr w:rsidR="006342C4" w:rsidRPr="00695EA0" w14:paraId="2F41F58E" w14:textId="77777777" w:rsidTr="001476FD">
        <w:tc>
          <w:tcPr>
            <w:tcW w:w="1378" w:type="dxa"/>
          </w:tcPr>
          <w:p w14:paraId="2D9C8016" w14:textId="77777777" w:rsidR="006342C4" w:rsidRDefault="006342C4" w:rsidP="001476FD">
            <w:pPr>
              <w:rPr>
                <w:lang w:val="en-US"/>
              </w:rPr>
            </w:pPr>
            <w:r w:rsidRPr="00F86950">
              <w:rPr>
                <w:rFonts w:cs="Times New Roman"/>
                <w:szCs w:val="24"/>
                <w:lang w:val="en-US"/>
              </w:rPr>
              <w:t>JCGUAS</w:t>
            </w:r>
          </w:p>
        </w:tc>
        <w:tc>
          <w:tcPr>
            <w:tcW w:w="7116" w:type="dxa"/>
          </w:tcPr>
          <w:p w14:paraId="67EAA17C" w14:textId="77777777" w:rsidR="006342C4" w:rsidRPr="00F86950" w:rsidRDefault="006342C4" w:rsidP="001476FD">
            <w:pPr>
              <w:rPr>
                <w:lang w:val="en-US"/>
              </w:rPr>
            </w:pPr>
            <w:r w:rsidRPr="00F86950">
              <w:rPr>
                <w:rFonts w:cs="Times New Roman"/>
                <w:szCs w:val="24"/>
                <w:lang w:val="en-US"/>
              </w:rPr>
              <w:t>NATO Joint Capability Group On Unmanned Aerial System</w:t>
            </w:r>
          </w:p>
        </w:tc>
      </w:tr>
      <w:tr w:rsidR="006342C4" w14:paraId="7C4D9930" w14:textId="77777777" w:rsidTr="001476FD">
        <w:tc>
          <w:tcPr>
            <w:tcW w:w="1378" w:type="dxa"/>
          </w:tcPr>
          <w:p w14:paraId="10760475" w14:textId="77777777" w:rsidR="006342C4" w:rsidRPr="004C088C" w:rsidRDefault="006342C4" w:rsidP="001476FD">
            <w:pPr>
              <w:rPr>
                <w:rFonts w:cs="Times New Roman"/>
                <w:szCs w:val="24"/>
              </w:rPr>
            </w:pPr>
            <w:r w:rsidRPr="00161B4A">
              <w:rPr>
                <w:lang w:val="en-US"/>
              </w:rPr>
              <w:t>GPS</w:t>
            </w:r>
          </w:p>
        </w:tc>
        <w:tc>
          <w:tcPr>
            <w:tcW w:w="7116" w:type="dxa"/>
          </w:tcPr>
          <w:p w14:paraId="1A95B501" w14:textId="77777777" w:rsidR="006342C4" w:rsidRPr="006342C4" w:rsidRDefault="006342C4" w:rsidP="001476FD">
            <w:pPr>
              <w:rPr>
                <w:lang w:val="en-US"/>
              </w:rPr>
            </w:pPr>
            <w:r>
              <w:rPr>
                <w:lang w:val="en-US"/>
              </w:rPr>
              <w:t>Global Position Satellite</w:t>
            </w:r>
          </w:p>
        </w:tc>
      </w:tr>
      <w:tr w:rsidR="006342C4" w14:paraId="4F4F5557" w14:textId="77777777" w:rsidTr="001476FD">
        <w:tc>
          <w:tcPr>
            <w:tcW w:w="1378" w:type="dxa"/>
          </w:tcPr>
          <w:p w14:paraId="47FABE9F" w14:textId="77777777" w:rsidR="006342C4" w:rsidRDefault="006342C4" w:rsidP="001476FD">
            <w:pPr>
              <w:rPr>
                <w:lang w:val="en-US"/>
              </w:rPr>
            </w:pPr>
            <w:r w:rsidRPr="004C088C">
              <w:rPr>
                <w:rFonts w:cs="Times New Roman"/>
                <w:szCs w:val="24"/>
              </w:rPr>
              <w:t>IMINT</w:t>
            </w:r>
          </w:p>
        </w:tc>
        <w:tc>
          <w:tcPr>
            <w:tcW w:w="7116" w:type="dxa"/>
          </w:tcPr>
          <w:p w14:paraId="796FC116" w14:textId="77777777" w:rsidR="006342C4" w:rsidRDefault="006342C4" w:rsidP="001476FD">
            <w:pPr>
              <w:rPr>
                <w:lang w:val="en-US"/>
              </w:rPr>
            </w:pPr>
            <w:r w:rsidRPr="006342C4">
              <w:rPr>
                <w:lang w:val="en-US"/>
              </w:rPr>
              <w:t>Imagery intelligence</w:t>
            </w:r>
          </w:p>
        </w:tc>
      </w:tr>
      <w:tr w:rsidR="006342C4" w14:paraId="6BAD279F" w14:textId="77777777" w:rsidTr="001476FD">
        <w:tc>
          <w:tcPr>
            <w:tcW w:w="1378" w:type="dxa"/>
          </w:tcPr>
          <w:p w14:paraId="3189B742" w14:textId="77777777" w:rsidR="006342C4" w:rsidRDefault="006342C4" w:rsidP="001476FD">
            <w:pPr>
              <w:rPr>
                <w:lang w:val="en-US"/>
              </w:rPr>
            </w:pPr>
            <w:r w:rsidRPr="004C088C">
              <w:rPr>
                <w:rFonts w:cs="Times New Roman"/>
                <w:szCs w:val="24"/>
              </w:rPr>
              <w:t>COMINT</w:t>
            </w:r>
          </w:p>
        </w:tc>
        <w:tc>
          <w:tcPr>
            <w:tcW w:w="7116" w:type="dxa"/>
          </w:tcPr>
          <w:p w14:paraId="0B4831DA" w14:textId="77777777" w:rsidR="006342C4" w:rsidRDefault="006342C4" w:rsidP="001476FD">
            <w:pPr>
              <w:rPr>
                <w:lang w:val="en-US"/>
              </w:rPr>
            </w:pPr>
            <w:r w:rsidRPr="006342C4">
              <w:rPr>
                <w:lang w:val="en-US"/>
              </w:rPr>
              <w:t>Communications Intelligence</w:t>
            </w:r>
          </w:p>
        </w:tc>
      </w:tr>
      <w:tr w:rsidR="006342C4" w14:paraId="17588B16" w14:textId="77777777" w:rsidTr="001476FD">
        <w:tc>
          <w:tcPr>
            <w:tcW w:w="1378" w:type="dxa"/>
          </w:tcPr>
          <w:p w14:paraId="6CD5FE23" w14:textId="77777777" w:rsidR="006342C4" w:rsidRDefault="006342C4" w:rsidP="001476FD">
            <w:pPr>
              <w:rPr>
                <w:lang w:val="en-US"/>
              </w:rPr>
            </w:pPr>
            <w:r w:rsidRPr="004C088C">
              <w:rPr>
                <w:rFonts w:cs="Times New Roman"/>
                <w:szCs w:val="24"/>
              </w:rPr>
              <w:t>ELINT</w:t>
            </w:r>
          </w:p>
        </w:tc>
        <w:tc>
          <w:tcPr>
            <w:tcW w:w="7116" w:type="dxa"/>
          </w:tcPr>
          <w:p w14:paraId="68837CD3" w14:textId="77777777" w:rsidR="006342C4" w:rsidRDefault="006342C4" w:rsidP="001476FD">
            <w:pPr>
              <w:rPr>
                <w:lang w:val="en-US"/>
              </w:rPr>
            </w:pPr>
            <w:r w:rsidRPr="006342C4">
              <w:rPr>
                <w:lang w:val="en-US"/>
              </w:rPr>
              <w:t>Electronic signals intelligence</w:t>
            </w:r>
          </w:p>
        </w:tc>
      </w:tr>
      <w:tr w:rsidR="006342C4" w14:paraId="307FD3E8" w14:textId="77777777" w:rsidTr="001476FD">
        <w:tc>
          <w:tcPr>
            <w:tcW w:w="1378" w:type="dxa"/>
          </w:tcPr>
          <w:p w14:paraId="3ADC9C11" w14:textId="77777777" w:rsidR="006342C4" w:rsidRDefault="006342C4" w:rsidP="001476FD">
            <w:pPr>
              <w:rPr>
                <w:lang w:val="en-US"/>
              </w:rPr>
            </w:pPr>
            <w:r w:rsidRPr="004C088C">
              <w:rPr>
                <w:rFonts w:cs="Times New Roman"/>
                <w:szCs w:val="24"/>
              </w:rPr>
              <w:t>SIGINT</w:t>
            </w:r>
          </w:p>
        </w:tc>
        <w:tc>
          <w:tcPr>
            <w:tcW w:w="7116" w:type="dxa"/>
          </w:tcPr>
          <w:p w14:paraId="3C5C002F" w14:textId="77777777" w:rsidR="006342C4" w:rsidRDefault="006342C4" w:rsidP="001476FD">
            <w:pPr>
              <w:rPr>
                <w:lang w:val="en-US"/>
              </w:rPr>
            </w:pPr>
            <w:r w:rsidRPr="006342C4">
              <w:rPr>
                <w:lang w:val="en-US"/>
              </w:rPr>
              <w:t>Signals Intelligence</w:t>
            </w:r>
          </w:p>
        </w:tc>
      </w:tr>
      <w:tr w:rsidR="006342C4" w14:paraId="6BB66624" w14:textId="77777777" w:rsidTr="001476FD">
        <w:tc>
          <w:tcPr>
            <w:tcW w:w="1378" w:type="dxa"/>
          </w:tcPr>
          <w:p w14:paraId="32F1340A" w14:textId="77777777" w:rsidR="006342C4" w:rsidRDefault="006342C4" w:rsidP="001476FD">
            <w:pPr>
              <w:rPr>
                <w:lang w:val="en-US"/>
              </w:rPr>
            </w:pPr>
            <w:r>
              <w:rPr>
                <w:lang w:val="en-US"/>
              </w:rPr>
              <w:t>ACL</w:t>
            </w:r>
          </w:p>
        </w:tc>
        <w:tc>
          <w:tcPr>
            <w:tcW w:w="7116" w:type="dxa"/>
          </w:tcPr>
          <w:p w14:paraId="6A66256B" w14:textId="77777777" w:rsidR="006342C4" w:rsidRDefault="006342C4" w:rsidP="001476FD">
            <w:pPr>
              <w:rPr>
                <w:lang w:val="en-US"/>
              </w:rPr>
            </w:pPr>
            <w:r>
              <w:rPr>
                <w:lang w:val="en-US"/>
              </w:rPr>
              <w:t>Autonomous Control Level</w:t>
            </w:r>
          </w:p>
        </w:tc>
      </w:tr>
      <w:tr w:rsidR="006342C4" w14:paraId="147A200A" w14:textId="77777777" w:rsidTr="001476FD">
        <w:tc>
          <w:tcPr>
            <w:tcW w:w="1378" w:type="dxa"/>
          </w:tcPr>
          <w:p w14:paraId="4F795EF9" w14:textId="77777777" w:rsidR="006342C4" w:rsidRDefault="006342C4" w:rsidP="001476FD">
            <w:pPr>
              <w:rPr>
                <w:lang w:val="en-US"/>
              </w:rPr>
            </w:pPr>
            <w:r>
              <w:rPr>
                <w:lang w:val="en-US"/>
              </w:rPr>
              <w:t>AFRL</w:t>
            </w:r>
          </w:p>
        </w:tc>
        <w:tc>
          <w:tcPr>
            <w:tcW w:w="7116" w:type="dxa"/>
          </w:tcPr>
          <w:p w14:paraId="7E3D65DF" w14:textId="77777777" w:rsidR="006342C4" w:rsidRDefault="006342C4" w:rsidP="001476FD">
            <w:pPr>
              <w:rPr>
                <w:lang w:val="en-US"/>
              </w:rPr>
            </w:pPr>
            <w:r>
              <w:rPr>
                <w:lang w:val="en-US"/>
              </w:rPr>
              <w:t>Air Force Research Laboratory</w:t>
            </w:r>
          </w:p>
        </w:tc>
      </w:tr>
      <w:tr w:rsidR="006342C4" w:rsidRPr="00695EA0" w14:paraId="7CB08ECB" w14:textId="77777777" w:rsidTr="001476FD">
        <w:tc>
          <w:tcPr>
            <w:tcW w:w="1378" w:type="dxa"/>
          </w:tcPr>
          <w:p w14:paraId="2C2BD535" w14:textId="77777777" w:rsidR="006342C4" w:rsidRDefault="006342C4" w:rsidP="001476FD">
            <w:pPr>
              <w:rPr>
                <w:lang w:val="en-US"/>
              </w:rPr>
            </w:pPr>
            <w:r>
              <w:rPr>
                <w:lang w:val="en-US"/>
              </w:rPr>
              <w:t>ALFUS</w:t>
            </w:r>
          </w:p>
        </w:tc>
        <w:tc>
          <w:tcPr>
            <w:tcW w:w="7116" w:type="dxa"/>
          </w:tcPr>
          <w:p w14:paraId="289F2739" w14:textId="77777777" w:rsidR="006342C4" w:rsidRDefault="006342C4" w:rsidP="001476FD">
            <w:pPr>
              <w:rPr>
                <w:lang w:val="en-US"/>
              </w:rPr>
            </w:pPr>
            <w:r>
              <w:rPr>
                <w:lang w:val="en-US"/>
              </w:rPr>
              <w:t>Autonomy Levels For Unmanned Systems</w:t>
            </w:r>
          </w:p>
        </w:tc>
      </w:tr>
      <w:tr w:rsidR="006342C4" w:rsidRPr="00695EA0" w14:paraId="752E474E" w14:textId="77777777" w:rsidTr="001476FD">
        <w:tc>
          <w:tcPr>
            <w:tcW w:w="1378" w:type="dxa"/>
          </w:tcPr>
          <w:p w14:paraId="1C6300D4" w14:textId="77777777" w:rsidR="006342C4" w:rsidRDefault="006342C4" w:rsidP="001476FD">
            <w:pPr>
              <w:rPr>
                <w:lang w:val="en-US"/>
              </w:rPr>
            </w:pPr>
            <w:r w:rsidRPr="00AA4B48">
              <w:rPr>
                <w:lang w:val="en-US"/>
              </w:rPr>
              <w:t>ALFURS</w:t>
            </w:r>
          </w:p>
        </w:tc>
        <w:tc>
          <w:tcPr>
            <w:tcW w:w="7116" w:type="dxa"/>
          </w:tcPr>
          <w:p w14:paraId="1D237AE4" w14:textId="77777777" w:rsidR="006342C4" w:rsidRDefault="006342C4" w:rsidP="001476FD">
            <w:pPr>
              <w:rPr>
                <w:lang w:val="en-US"/>
              </w:rPr>
            </w:pPr>
            <w:r w:rsidRPr="00AA4B48">
              <w:rPr>
                <w:lang w:val="en-US"/>
              </w:rPr>
              <w:t>Autonomy Levels For Unmanned Rotorcraft Systems</w:t>
            </w:r>
          </w:p>
        </w:tc>
      </w:tr>
      <w:tr w:rsidR="006342C4" w14:paraId="22A22B3F" w14:textId="77777777" w:rsidTr="001476FD">
        <w:tc>
          <w:tcPr>
            <w:tcW w:w="1378" w:type="dxa"/>
          </w:tcPr>
          <w:p w14:paraId="0B726A4F" w14:textId="77777777" w:rsidR="006342C4" w:rsidRDefault="006342C4" w:rsidP="001476FD">
            <w:pPr>
              <w:rPr>
                <w:lang w:val="en-US"/>
              </w:rPr>
            </w:pPr>
            <w:r>
              <w:rPr>
                <w:lang w:val="en-US"/>
              </w:rPr>
              <w:t>EC</w:t>
            </w:r>
          </w:p>
        </w:tc>
        <w:tc>
          <w:tcPr>
            <w:tcW w:w="7116" w:type="dxa"/>
          </w:tcPr>
          <w:p w14:paraId="3F650CA0" w14:textId="77777777" w:rsidR="006342C4" w:rsidRDefault="006342C4" w:rsidP="001476FD">
            <w:pPr>
              <w:rPr>
                <w:lang w:val="en-US"/>
              </w:rPr>
            </w:pPr>
            <w:r>
              <w:rPr>
                <w:lang w:val="en-US"/>
              </w:rPr>
              <w:t>Environmental Complexity</w:t>
            </w:r>
          </w:p>
        </w:tc>
      </w:tr>
      <w:tr w:rsidR="006342C4" w14:paraId="059E66A7" w14:textId="77777777" w:rsidTr="001476FD">
        <w:tc>
          <w:tcPr>
            <w:tcW w:w="1378" w:type="dxa"/>
          </w:tcPr>
          <w:p w14:paraId="4261D08D" w14:textId="77777777" w:rsidR="006342C4" w:rsidRDefault="006342C4" w:rsidP="001476FD">
            <w:pPr>
              <w:rPr>
                <w:lang w:val="en-US"/>
              </w:rPr>
            </w:pPr>
            <w:r>
              <w:rPr>
                <w:lang w:val="en-US"/>
              </w:rPr>
              <w:t>AEF</w:t>
            </w:r>
          </w:p>
        </w:tc>
        <w:tc>
          <w:tcPr>
            <w:tcW w:w="7116" w:type="dxa"/>
          </w:tcPr>
          <w:p w14:paraId="3D8A81B2" w14:textId="77777777" w:rsidR="006342C4" w:rsidRDefault="006342C4" w:rsidP="001476FD">
            <w:pPr>
              <w:rPr>
                <w:lang w:val="en-US"/>
              </w:rPr>
            </w:pPr>
            <w:r>
              <w:rPr>
                <w:lang w:val="en-US"/>
              </w:rPr>
              <w:t>Autonomy Enabling Functions</w:t>
            </w:r>
          </w:p>
        </w:tc>
      </w:tr>
      <w:tr w:rsidR="006342C4" w14:paraId="49DA1DA3" w14:textId="77777777" w:rsidTr="001476FD">
        <w:tc>
          <w:tcPr>
            <w:tcW w:w="1378" w:type="dxa"/>
          </w:tcPr>
          <w:p w14:paraId="28D4D81B" w14:textId="77777777" w:rsidR="006342C4" w:rsidRDefault="006342C4" w:rsidP="001476FD">
            <w:pPr>
              <w:rPr>
                <w:lang w:val="en-US"/>
              </w:rPr>
            </w:pPr>
            <w:r>
              <w:rPr>
                <w:lang w:val="en-US"/>
              </w:rPr>
              <w:t>HI</w:t>
            </w:r>
          </w:p>
        </w:tc>
        <w:tc>
          <w:tcPr>
            <w:tcW w:w="7116" w:type="dxa"/>
          </w:tcPr>
          <w:p w14:paraId="08734992" w14:textId="77777777" w:rsidR="006342C4" w:rsidRDefault="006342C4" w:rsidP="001476FD">
            <w:pPr>
              <w:rPr>
                <w:lang w:val="en-US"/>
              </w:rPr>
            </w:pPr>
            <w:r>
              <w:rPr>
                <w:lang w:val="en-US"/>
              </w:rPr>
              <w:t>Human Independence</w:t>
            </w:r>
          </w:p>
        </w:tc>
      </w:tr>
      <w:tr w:rsidR="006342C4" w14:paraId="18901655" w14:textId="77777777" w:rsidTr="001476FD">
        <w:tc>
          <w:tcPr>
            <w:tcW w:w="1378" w:type="dxa"/>
          </w:tcPr>
          <w:p w14:paraId="4FAFC783" w14:textId="77777777" w:rsidR="006342C4" w:rsidRDefault="006342C4" w:rsidP="001476FD">
            <w:pPr>
              <w:rPr>
                <w:lang w:val="en-US"/>
              </w:rPr>
            </w:pPr>
            <w:r>
              <w:rPr>
                <w:lang w:val="en-US"/>
              </w:rPr>
              <w:t>IARC</w:t>
            </w:r>
          </w:p>
        </w:tc>
        <w:tc>
          <w:tcPr>
            <w:tcW w:w="7116" w:type="dxa"/>
          </w:tcPr>
          <w:p w14:paraId="2585C981" w14:textId="77777777" w:rsidR="006342C4" w:rsidRDefault="006342C4" w:rsidP="001476FD">
            <w:pPr>
              <w:rPr>
                <w:lang w:val="en-US"/>
              </w:rPr>
            </w:pPr>
            <w:r>
              <w:rPr>
                <w:lang w:val="en-US"/>
              </w:rPr>
              <w:t>International Aerial Robotics Competition</w:t>
            </w:r>
          </w:p>
        </w:tc>
      </w:tr>
      <w:tr w:rsidR="006342C4" w14:paraId="79E40EA1" w14:textId="77777777" w:rsidTr="001476FD">
        <w:tc>
          <w:tcPr>
            <w:tcW w:w="1378" w:type="dxa"/>
          </w:tcPr>
          <w:p w14:paraId="6AB584C2" w14:textId="77777777" w:rsidR="006342C4" w:rsidRDefault="006342C4" w:rsidP="001476FD">
            <w:pPr>
              <w:rPr>
                <w:lang w:val="en-US"/>
              </w:rPr>
            </w:pPr>
            <w:r>
              <w:rPr>
                <w:lang w:val="en-US"/>
              </w:rPr>
              <w:t>MC</w:t>
            </w:r>
          </w:p>
        </w:tc>
        <w:tc>
          <w:tcPr>
            <w:tcW w:w="7116" w:type="dxa"/>
          </w:tcPr>
          <w:p w14:paraId="50B2E410" w14:textId="77777777" w:rsidR="006342C4" w:rsidRDefault="006342C4" w:rsidP="001476FD">
            <w:pPr>
              <w:rPr>
                <w:lang w:val="en-US"/>
              </w:rPr>
            </w:pPr>
            <w:r>
              <w:rPr>
                <w:lang w:val="en-US"/>
              </w:rPr>
              <w:t>Mission Complexity</w:t>
            </w:r>
          </w:p>
        </w:tc>
      </w:tr>
      <w:tr w:rsidR="006342C4" w:rsidRPr="00695EA0" w14:paraId="5993045B" w14:textId="77777777" w:rsidTr="001476FD">
        <w:tc>
          <w:tcPr>
            <w:tcW w:w="1378" w:type="dxa"/>
          </w:tcPr>
          <w:p w14:paraId="09FE975C" w14:textId="77777777" w:rsidR="006342C4" w:rsidRDefault="006342C4" w:rsidP="001476FD">
            <w:pPr>
              <w:rPr>
                <w:lang w:val="en-US"/>
              </w:rPr>
            </w:pPr>
            <w:r>
              <w:rPr>
                <w:lang w:val="en-US"/>
              </w:rPr>
              <w:t>NIST</w:t>
            </w:r>
          </w:p>
        </w:tc>
        <w:tc>
          <w:tcPr>
            <w:tcW w:w="7116" w:type="dxa"/>
          </w:tcPr>
          <w:p w14:paraId="070157D4" w14:textId="77777777" w:rsidR="006342C4" w:rsidRDefault="006342C4" w:rsidP="001476FD">
            <w:pPr>
              <w:rPr>
                <w:lang w:val="en-US"/>
              </w:rPr>
            </w:pPr>
            <w:r>
              <w:rPr>
                <w:lang w:val="en-US"/>
              </w:rPr>
              <w:t>National Institute of Standards and T</w:t>
            </w:r>
            <w:r w:rsidRPr="002B4C18">
              <w:rPr>
                <w:lang w:val="en-US"/>
              </w:rPr>
              <w:t>echnology</w:t>
            </w:r>
          </w:p>
        </w:tc>
      </w:tr>
      <w:tr w:rsidR="00F71C31" w:rsidRPr="00D36880" w14:paraId="59ECC92B" w14:textId="77777777" w:rsidTr="001476FD">
        <w:tc>
          <w:tcPr>
            <w:tcW w:w="1378" w:type="dxa"/>
          </w:tcPr>
          <w:p w14:paraId="6EFDCC92" w14:textId="54D82838" w:rsidR="00F71C31" w:rsidRDefault="00F71C31" w:rsidP="00F71C31">
            <w:pPr>
              <w:rPr>
                <w:lang w:val="en-US"/>
              </w:rPr>
            </w:pPr>
            <w:r>
              <w:rPr>
                <w:lang w:val="en-US"/>
              </w:rPr>
              <w:t>MIT</w:t>
            </w:r>
          </w:p>
        </w:tc>
        <w:tc>
          <w:tcPr>
            <w:tcW w:w="7116" w:type="dxa"/>
          </w:tcPr>
          <w:p w14:paraId="199DE87D" w14:textId="038BCA4F" w:rsidR="00F71C31" w:rsidRDefault="00F71C31" w:rsidP="00F71C31">
            <w:pPr>
              <w:rPr>
                <w:lang w:val="en-US"/>
              </w:rPr>
            </w:pPr>
            <w:r w:rsidRPr="00B53750">
              <w:rPr>
                <w:lang w:val="en-US"/>
              </w:rPr>
              <w:t>Massachusetts Institute of Technology</w:t>
            </w:r>
          </w:p>
        </w:tc>
      </w:tr>
      <w:tr w:rsidR="006342C4" w:rsidRPr="00695EA0" w14:paraId="5BE9C42D" w14:textId="77777777" w:rsidTr="001476FD">
        <w:tc>
          <w:tcPr>
            <w:tcW w:w="1378" w:type="dxa"/>
          </w:tcPr>
          <w:p w14:paraId="781AF491" w14:textId="77777777" w:rsidR="006342C4" w:rsidRDefault="006342C4" w:rsidP="001476FD">
            <w:pPr>
              <w:rPr>
                <w:lang w:val="en-US"/>
              </w:rPr>
            </w:pPr>
            <w:r>
              <w:rPr>
                <w:lang w:val="en-US"/>
              </w:rPr>
              <w:t>OODA</w:t>
            </w:r>
          </w:p>
        </w:tc>
        <w:tc>
          <w:tcPr>
            <w:tcW w:w="7116" w:type="dxa"/>
          </w:tcPr>
          <w:p w14:paraId="3D2552E4" w14:textId="77777777" w:rsidR="006342C4" w:rsidRDefault="006342C4" w:rsidP="001476FD">
            <w:pPr>
              <w:rPr>
                <w:lang w:val="en-US"/>
              </w:rPr>
            </w:pPr>
            <w:r>
              <w:rPr>
                <w:lang w:val="en-US"/>
              </w:rPr>
              <w:t>Observe, Orient, Decide and Act</w:t>
            </w:r>
          </w:p>
        </w:tc>
      </w:tr>
      <w:tr w:rsidR="006342C4" w14:paraId="5869008D" w14:textId="77777777" w:rsidTr="001476FD">
        <w:tc>
          <w:tcPr>
            <w:tcW w:w="1378" w:type="dxa"/>
          </w:tcPr>
          <w:p w14:paraId="3217D9E6" w14:textId="77777777" w:rsidR="006342C4" w:rsidRDefault="006342C4" w:rsidP="001476FD">
            <w:pPr>
              <w:rPr>
                <w:lang w:val="en-US"/>
              </w:rPr>
            </w:pPr>
            <w:r w:rsidRPr="008C5358">
              <w:rPr>
                <w:lang w:val="en-US"/>
              </w:rPr>
              <w:t>PR</w:t>
            </w:r>
          </w:p>
        </w:tc>
        <w:tc>
          <w:tcPr>
            <w:tcW w:w="7116" w:type="dxa"/>
          </w:tcPr>
          <w:p w14:paraId="580F2771" w14:textId="77777777" w:rsidR="006342C4" w:rsidRDefault="006342C4" w:rsidP="001476FD">
            <w:pPr>
              <w:rPr>
                <w:lang w:val="en-US"/>
              </w:rPr>
            </w:pPr>
            <w:r w:rsidRPr="008C5358">
              <w:rPr>
                <w:lang w:val="en-US"/>
              </w:rPr>
              <w:t>Personal Robots</w:t>
            </w:r>
          </w:p>
        </w:tc>
      </w:tr>
      <w:tr w:rsidR="006342C4" w14:paraId="71111151" w14:textId="77777777" w:rsidTr="001476FD">
        <w:tc>
          <w:tcPr>
            <w:tcW w:w="1378" w:type="dxa"/>
          </w:tcPr>
          <w:p w14:paraId="4F470DA5" w14:textId="77777777" w:rsidR="006342C4" w:rsidRDefault="006342C4" w:rsidP="001476FD">
            <w:pPr>
              <w:rPr>
                <w:lang w:val="en-US"/>
              </w:rPr>
            </w:pPr>
            <w:r w:rsidRPr="003266A8">
              <w:rPr>
                <w:lang w:val="en-US"/>
              </w:rPr>
              <w:t>RAM</w:t>
            </w:r>
          </w:p>
        </w:tc>
        <w:tc>
          <w:tcPr>
            <w:tcW w:w="7116" w:type="dxa"/>
          </w:tcPr>
          <w:p w14:paraId="73E34669" w14:textId="77777777" w:rsidR="006342C4" w:rsidRDefault="006342C4" w:rsidP="001476FD">
            <w:pPr>
              <w:rPr>
                <w:lang w:val="en-US"/>
              </w:rPr>
            </w:pPr>
            <w:r>
              <w:rPr>
                <w:lang w:val="en-US"/>
              </w:rPr>
              <w:t>Random-Access M</w:t>
            </w:r>
            <w:r w:rsidRPr="003266A8">
              <w:rPr>
                <w:lang w:val="en-US"/>
              </w:rPr>
              <w:t>emory</w:t>
            </w:r>
          </w:p>
        </w:tc>
      </w:tr>
      <w:tr w:rsidR="006342C4" w14:paraId="28AC3D61" w14:textId="77777777" w:rsidTr="001476FD">
        <w:tc>
          <w:tcPr>
            <w:tcW w:w="1378" w:type="dxa"/>
          </w:tcPr>
          <w:p w14:paraId="36D25546" w14:textId="77777777" w:rsidR="006342C4" w:rsidRDefault="006342C4" w:rsidP="001476FD">
            <w:pPr>
              <w:rPr>
                <w:lang w:val="en-US"/>
              </w:rPr>
            </w:pPr>
            <w:r>
              <w:rPr>
                <w:lang w:val="en-US"/>
              </w:rPr>
              <w:t>ROS</w:t>
            </w:r>
          </w:p>
        </w:tc>
        <w:tc>
          <w:tcPr>
            <w:tcW w:w="7116" w:type="dxa"/>
          </w:tcPr>
          <w:p w14:paraId="3E1E3A38" w14:textId="77777777" w:rsidR="006342C4" w:rsidRDefault="006342C4" w:rsidP="001476FD">
            <w:pPr>
              <w:rPr>
                <w:lang w:val="en-US"/>
              </w:rPr>
            </w:pPr>
            <w:r>
              <w:rPr>
                <w:lang w:val="en-US"/>
              </w:rPr>
              <w:t>Robot Operating System</w:t>
            </w:r>
          </w:p>
        </w:tc>
      </w:tr>
      <w:tr w:rsidR="006342C4" w14:paraId="1B78467A" w14:textId="77777777" w:rsidTr="001476FD">
        <w:tc>
          <w:tcPr>
            <w:tcW w:w="1378" w:type="dxa"/>
          </w:tcPr>
          <w:p w14:paraId="2EF74432" w14:textId="77777777" w:rsidR="006342C4" w:rsidRDefault="006342C4" w:rsidP="001476FD">
            <w:pPr>
              <w:rPr>
                <w:lang w:val="en-US"/>
              </w:rPr>
            </w:pPr>
            <w:r w:rsidRPr="00AA4B48">
              <w:rPr>
                <w:lang w:val="en-US"/>
              </w:rPr>
              <w:t>RUAS</w:t>
            </w:r>
          </w:p>
        </w:tc>
        <w:tc>
          <w:tcPr>
            <w:tcW w:w="7116" w:type="dxa"/>
          </w:tcPr>
          <w:p w14:paraId="5EFFEEC8" w14:textId="77777777" w:rsidR="006342C4" w:rsidRDefault="006342C4" w:rsidP="001476FD">
            <w:pPr>
              <w:rPr>
                <w:lang w:val="en-US"/>
              </w:rPr>
            </w:pPr>
            <w:r w:rsidRPr="00AA4B48">
              <w:rPr>
                <w:lang w:val="en-US"/>
              </w:rPr>
              <w:t>Rotorcraft Unmanned Aerial System</w:t>
            </w:r>
          </w:p>
        </w:tc>
      </w:tr>
      <w:tr w:rsidR="006342C4" w14:paraId="33CA68C2" w14:textId="77777777" w:rsidTr="001476FD">
        <w:tc>
          <w:tcPr>
            <w:tcW w:w="1378" w:type="dxa"/>
          </w:tcPr>
          <w:p w14:paraId="7034654C" w14:textId="77777777" w:rsidR="006342C4" w:rsidRDefault="006342C4" w:rsidP="001476FD">
            <w:pPr>
              <w:rPr>
                <w:lang w:val="en-US"/>
              </w:rPr>
            </w:pPr>
            <w:r w:rsidRPr="00B63369">
              <w:rPr>
                <w:lang w:val="en-US"/>
              </w:rPr>
              <w:t>GUI</w:t>
            </w:r>
          </w:p>
        </w:tc>
        <w:tc>
          <w:tcPr>
            <w:tcW w:w="7116" w:type="dxa"/>
          </w:tcPr>
          <w:p w14:paraId="251F108B" w14:textId="77777777" w:rsidR="006342C4" w:rsidRDefault="006342C4" w:rsidP="001476FD">
            <w:pPr>
              <w:rPr>
                <w:lang w:val="en-US"/>
              </w:rPr>
            </w:pPr>
            <w:r>
              <w:rPr>
                <w:lang w:val="en-US"/>
              </w:rPr>
              <w:t>Graphical User Interface</w:t>
            </w:r>
          </w:p>
        </w:tc>
      </w:tr>
      <w:tr w:rsidR="006342C4" w14:paraId="7EDCA8F4" w14:textId="77777777" w:rsidTr="001476FD">
        <w:tc>
          <w:tcPr>
            <w:tcW w:w="1378" w:type="dxa"/>
          </w:tcPr>
          <w:p w14:paraId="7721A028" w14:textId="77777777" w:rsidR="006342C4" w:rsidRDefault="006342C4" w:rsidP="001476FD">
            <w:pPr>
              <w:rPr>
                <w:lang w:val="en-US"/>
              </w:rPr>
            </w:pPr>
            <w:r>
              <w:rPr>
                <w:lang w:val="en-US"/>
              </w:rPr>
              <w:t>BSD</w:t>
            </w:r>
          </w:p>
        </w:tc>
        <w:tc>
          <w:tcPr>
            <w:tcW w:w="7116" w:type="dxa"/>
          </w:tcPr>
          <w:p w14:paraId="600A1BE2" w14:textId="77777777" w:rsidR="006342C4" w:rsidRDefault="006342C4" w:rsidP="001476FD">
            <w:pPr>
              <w:rPr>
                <w:lang w:val="en-US"/>
              </w:rPr>
            </w:pPr>
            <w:r w:rsidRPr="00736A1E">
              <w:rPr>
                <w:lang w:val="en-US"/>
              </w:rPr>
              <w:t>Berkeley Software Distribution</w:t>
            </w:r>
          </w:p>
        </w:tc>
      </w:tr>
      <w:tr w:rsidR="006342C4" w14:paraId="77E1626F" w14:textId="77777777" w:rsidTr="001476FD">
        <w:tc>
          <w:tcPr>
            <w:tcW w:w="1378" w:type="dxa"/>
          </w:tcPr>
          <w:p w14:paraId="724AA282" w14:textId="77777777" w:rsidR="006342C4" w:rsidRDefault="006342C4" w:rsidP="001476FD">
            <w:pPr>
              <w:rPr>
                <w:lang w:val="en-US"/>
              </w:rPr>
            </w:pPr>
            <w:r w:rsidRPr="003266A8">
              <w:rPr>
                <w:lang w:val="en-US"/>
              </w:rPr>
              <w:t>CPU</w:t>
            </w:r>
          </w:p>
        </w:tc>
        <w:tc>
          <w:tcPr>
            <w:tcW w:w="7116" w:type="dxa"/>
          </w:tcPr>
          <w:p w14:paraId="34493775" w14:textId="77777777" w:rsidR="006342C4" w:rsidRDefault="006342C4" w:rsidP="001476FD">
            <w:pPr>
              <w:rPr>
                <w:lang w:val="en-US"/>
              </w:rPr>
            </w:pPr>
            <w:r>
              <w:rPr>
                <w:lang w:val="en-US"/>
              </w:rPr>
              <w:t>Central Processing U</w:t>
            </w:r>
            <w:r w:rsidRPr="003266A8">
              <w:rPr>
                <w:lang w:val="en-US"/>
              </w:rPr>
              <w:t>nit</w:t>
            </w:r>
          </w:p>
        </w:tc>
      </w:tr>
      <w:tr w:rsidR="006342C4" w14:paraId="2E53DBDA" w14:textId="77777777" w:rsidTr="001476FD">
        <w:tc>
          <w:tcPr>
            <w:tcW w:w="1378" w:type="dxa"/>
          </w:tcPr>
          <w:p w14:paraId="1C8A41D9" w14:textId="77777777" w:rsidR="006342C4" w:rsidRDefault="006342C4" w:rsidP="001476FD">
            <w:pPr>
              <w:rPr>
                <w:lang w:val="en-US"/>
              </w:rPr>
            </w:pPr>
            <w:r w:rsidRPr="003266A8">
              <w:t>URDF</w:t>
            </w:r>
          </w:p>
        </w:tc>
        <w:tc>
          <w:tcPr>
            <w:tcW w:w="7116" w:type="dxa"/>
          </w:tcPr>
          <w:p w14:paraId="7F0CEFAE" w14:textId="77777777" w:rsidR="006342C4" w:rsidRDefault="006342C4" w:rsidP="001476FD">
            <w:pPr>
              <w:rPr>
                <w:lang w:val="en-US"/>
              </w:rPr>
            </w:pPr>
            <w:r w:rsidRPr="003266A8">
              <w:t xml:space="preserve">Universal </w:t>
            </w:r>
            <w:proofErr w:type="spellStart"/>
            <w:r w:rsidRPr="003266A8">
              <w:t>Robotic</w:t>
            </w:r>
            <w:proofErr w:type="spellEnd"/>
            <w:r w:rsidRPr="003266A8">
              <w:t xml:space="preserve"> </w:t>
            </w:r>
            <w:proofErr w:type="spellStart"/>
            <w:r w:rsidRPr="003266A8">
              <w:t>Description</w:t>
            </w:r>
            <w:proofErr w:type="spellEnd"/>
            <w:r w:rsidRPr="003266A8">
              <w:t xml:space="preserve"> </w:t>
            </w:r>
            <w:proofErr w:type="spellStart"/>
            <w:r w:rsidRPr="003266A8">
              <w:t>Format</w:t>
            </w:r>
            <w:proofErr w:type="spellEnd"/>
          </w:p>
        </w:tc>
      </w:tr>
      <w:tr w:rsidR="006342C4" w14:paraId="36B632DD" w14:textId="77777777" w:rsidTr="001476FD">
        <w:tc>
          <w:tcPr>
            <w:tcW w:w="1378" w:type="dxa"/>
          </w:tcPr>
          <w:p w14:paraId="6225F490" w14:textId="77777777" w:rsidR="006342C4" w:rsidRDefault="006342C4" w:rsidP="001476FD">
            <w:pPr>
              <w:rPr>
                <w:lang w:val="en-US"/>
              </w:rPr>
            </w:pPr>
            <w:r>
              <w:rPr>
                <w:lang w:val="en-US"/>
              </w:rPr>
              <w:t>XML</w:t>
            </w:r>
          </w:p>
        </w:tc>
        <w:tc>
          <w:tcPr>
            <w:tcW w:w="7116" w:type="dxa"/>
          </w:tcPr>
          <w:p w14:paraId="65242542" w14:textId="77777777" w:rsidR="006342C4" w:rsidRPr="00804B90" w:rsidRDefault="006342C4" w:rsidP="001476FD">
            <w:proofErr w:type="spellStart"/>
            <w:r w:rsidRPr="00A62585">
              <w:rPr>
                <w:lang w:val="en-US"/>
              </w:rPr>
              <w:t>eXtensible</w:t>
            </w:r>
            <w:proofErr w:type="spellEnd"/>
            <w:r w:rsidRPr="00A62585">
              <w:rPr>
                <w:lang w:val="en-US"/>
              </w:rPr>
              <w:t xml:space="preserve"> Markup Language</w:t>
            </w:r>
          </w:p>
        </w:tc>
      </w:tr>
    </w:tbl>
    <w:p w14:paraId="6388B20A" w14:textId="77777777" w:rsidR="007E6350" w:rsidRDefault="007E6350" w:rsidP="003C6E07"/>
    <w:p w14:paraId="0886EB44" w14:textId="4DCEB26D" w:rsidR="008D62AF" w:rsidRDefault="00331EA7" w:rsidP="00E96811">
      <w:pPr>
        <w:pStyle w:val="Ttulo1"/>
      </w:pPr>
      <w:bookmarkStart w:id="65" w:name="_Toc421220175"/>
      <w:r>
        <w:lastRenderedPageBreak/>
        <w:t>B</w:t>
      </w:r>
      <w:r w:rsidR="008F263D">
        <w:t>IBLIOGRAFIA</w:t>
      </w:r>
      <w:bookmarkEnd w:id="65"/>
    </w:p>
    <w:p w14:paraId="2CC3CDC3" w14:textId="77777777" w:rsidR="00286A3B" w:rsidRDefault="00286A3B" w:rsidP="00880183">
      <w:pPr>
        <w:rPr>
          <w:rFonts w:asciiTheme="minorHAnsi" w:hAnsiTheme="minorHAnsi"/>
          <w:noProof/>
          <w:sz w:val="22"/>
        </w:rPr>
      </w:pPr>
      <w:r>
        <w:rPr>
          <w:u w:val="single"/>
        </w:rPr>
        <w:fldChar w:fldCharType="begin"/>
      </w:r>
      <w:r>
        <w:rPr>
          <w:u w:val="single"/>
        </w:rPr>
        <w:instrText xml:space="preserve"> BIBLIOGRAPHY  \l 3082 </w:instrText>
      </w:r>
      <w:r>
        <w:rPr>
          <w:u w:val="single"/>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029"/>
      </w:tblGrid>
      <w:tr w:rsidR="00286A3B" w:rsidRPr="00110692" w14:paraId="6ED91900" w14:textId="77777777">
        <w:trPr>
          <w:divId w:val="253981959"/>
          <w:tblCellSpacing w:w="15" w:type="dxa"/>
        </w:trPr>
        <w:tc>
          <w:tcPr>
            <w:tcW w:w="50" w:type="pct"/>
            <w:hideMark/>
          </w:tcPr>
          <w:p w14:paraId="422EA0C1" w14:textId="77777777" w:rsidR="00286A3B" w:rsidRPr="00110692" w:rsidRDefault="00286A3B">
            <w:pPr>
              <w:pStyle w:val="Bibliografa"/>
              <w:rPr>
                <w:noProof/>
                <w:szCs w:val="24"/>
              </w:rPr>
            </w:pPr>
            <w:r w:rsidRPr="00110692">
              <w:rPr>
                <w:noProof/>
                <w:szCs w:val="24"/>
              </w:rPr>
              <w:t xml:space="preserve">[1] </w:t>
            </w:r>
          </w:p>
        </w:tc>
        <w:tc>
          <w:tcPr>
            <w:tcW w:w="0" w:type="auto"/>
            <w:hideMark/>
          </w:tcPr>
          <w:p w14:paraId="11D9E2A9" w14:textId="6D5707CE" w:rsidR="00110692" w:rsidRPr="00FF04CC" w:rsidRDefault="007A146D" w:rsidP="00FF04CC">
            <w:pPr>
              <w:pStyle w:val="Bibliografa"/>
              <w:rPr>
                <w:noProof/>
                <w:szCs w:val="24"/>
              </w:rPr>
            </w:pPr>
            <w:hyperlink r:id="rId47" w:history="1">
              <w:r w:rsidR="00286A3B" w:rsidRPr="00FF04CC">
                <w:rPr>
                  <w:noProof/>
                  <w:szCs w:val="24"/>
                </w:rPr>
                <w:t>http://en.wikipedia.org/wiki/Unmanned_aerial_vehicle</w:t>
              </w:r>
            </w:hyperlink>
            <w:r w:rsidR="00286A3B" w:rsidRPr="00FF04CC">
              <w:rPr>
                <w:noProof/>
                <w:szCs w:val="24"/>
              </w:rPr>
              <w:t>.</w:t>
            </w:r>
            <w:r w:rsidR="00CE4551" w:rsidRPr="00FF04CC">
              <w:rPr>
                <w:noProof/>
                <w:szCs w:val="24"/>
              </w:rPr>
              <w:t xml:space="preserve"> </w:t>
            </w:r>
            <w:r w:rsidR="00286A3B" w:rsidRPr="00FF04CC">
              <w:rPr>
                <w:noProof/>
                <w:szCs w:val="24"/>
              </w:rPr>
              <w:t>[Último acceso: Mayo 2015]</w:t>
            </w:r>
          </w:p>
        </w:tc>
      </w:tr>
      <w:tr w:rsidR="00286A3B" w:rsidRPr="00286A3B" w14:paraId="539C1289" w14:textId="77777777">
        <w:trPr>
          <w:divId w:val="253981959"/>
          <w:tblCellSpacing w:w="15" w:type="dxa"/>
        </w:trPr>
        <w:tc>
          <w:tcPr>
            <w:tcW w:w="50" w:type="pct"/>
            <w:hideMark/>
          </w:tcPr>
          <w:p w14:paraId="19A10A44" w14:textId="77777777" w:rsidR="00286A3B" w:rsidRPr="00110692" w:rsidRDefault="00286A3B">
            <w:pPr>
              <w:pStyle w:val="Bibliografa"/>
              <w:rPr>
                <w:noProof/>
                <w:szCs w:val="24"/>
              </w:rPr>
            </w:pPr>
            <w:r w:rsidRPr="00110692">
              <w:rPr>
                <w:noProof/>
                <w:szCs w:val="24"/>
              </w:rPr>
              <w:t xml:space="preserve">[2] </w:t>
            </w:r>
          </w:p>
        </w:tc>
        <w:tc>
          <w:tcPr>
            <w:tcW w:w="0" w:type="auto"/>
            <w:hideMark/>
          </w:tcPr>
          <w:p w14:paraId="52139085" w14:textId="300C98DF" w:rsidR="00286A3B" w:rsidRPr="00110692" w:rsidRDefault="00286A3B">
            <w:pPr>
              <w:pStyle w:val="Bibliografa"/>
              <w:rPr>
                <w:noProof/>
                <w:szCs w:val="24"/>
              </w:rPr>
            </w:pPr>
            <w:r w:rsidRPr="00110692">
              <w:rPr>
                <w:noProof/>
                <w:szCs w:val="24"/>
              </w:rPr>
              <w:t>A. M. Alcaraz, "Sistema de soporte al desarrollo de un planificador de misiones en un vehículo aéreo no tripulado," Trabajo Fin de Grado UPM, 2014.</w:t>
            </w:r>
          </w:p>
        </w:tc>
      </w:tr>
      <w:tr w:rsidR="00286A3B" w:rsidRPr="00695EA0" w14:paraId="3CB5752D" w14:textId="77777777">
        <w:trPr>
          <w:divId w:val="253981959"/>
          <w:tblCellSpacing w:w="15" w:type="dxa"/>
        </w:trPr>
        <w:tc>
          <w:tcPr>
            <w:tcW w:w="50" w:type="pct"/>
            <w:hideMark/>
          </w:tcPr>
          <w:p w14:paraId="257FF1E8" w14:textId="77777777" w:rsidR="00286A3B" w:rsidRPr="00110692" w:rsidRDefault="00286A3B">
            <w:pPr>
              <w:pStyle w:val="Bibliografa"/>
              <w:rPr>
                <w:noProof/>
                <w:szCs w:val="24"/>
                <w:lang w:val="en-US"/>
              </w:rPr>
            </w:pPr>
            <w:r w:rsidRPr="00110692">
              <w:rPr>
                <w:noProof/>
                <w:szCs w:val="24"/>
                <w:lang w:val="en-US"/>
              </w:rPr>
              <w:t xml:space="preserve">[3] </w:t>
            </w:r>
          </w:p>
        </w:tc>
        <w:tc>
          <w:tcPr>
            <w:tcW w:w="0" w:type="auto"/>
            <w:hideMark/>
          </w:tcPr>
          <w:p w14:paraId="3870067B" w14:textId="77777777" w:rsidR="00286A3B" w:rsidRPr="00110692" w:rsidRDefault="00286A3B">
            <w:pPr>
              <w:pStyle w:val="Bibliografa"/>
              <w:rPr>
                <w:noProof/>
                <w:szCs w:val="24"/>
                <w:lang w:val="en-US"/>
              </w:rPr>
            </w:pPr>
            <w:r w:rsidRPr="00110692">
              <w:rPr>
                <w:noProof/>
                <w:szCs w:val="24"/>
                <w:lang w:val="en-US"/>
              </w:rPr>
              <w:t xml:space="preserve">R. Murphy, Introduction to AI Robotics, 2000. </w:t>
            </w:r>
          </w:p>
        </w:tc>
      </w:tr>
      <w:tr w:rsidR="00286A3B" w:rsidRPr="00695EA0" w14:paraId="07659892" w14:textId="77777777" w:rsidTr="00286A3B">
        <w:trPr>
          <w:divId w:val="253981959"/>
          <w:tblCellSpacing w:w="15" w:type="dxa"/>
        </w:trPr>
        <w:tc>
          <w:tcPr>
            <w:tcW w:w="50" w:type="pct"/>
            <w:hideMark/>
          </w:tcPr>
          <w:p w14:paraId="185D06AF" w14:textId="77777777" w:rsidR="00286A3B" w:rsidRPr="00110692" w:rsidRDefault="00286A3B">
            <w:pPr>
              <w:pStyle w:val="Bibliografa"/>
              <w:rPr>
                <w:noProof/>
                <w:szCs w:val="24"/>
              </w:rPr>
            </w:pPr>
            <w:r w:rsidRPr="00110692">
              <w:rPr>
                <w:noProof/>
                <w:szCs w:val="24"/>
              </w:rPr>
              <w:t xml:space="preserve">[4] </w:t>
            </w:r>
          </w:p>
        </w:tc>
        <w:tc>
          <w:tcPr>
            <w:tcW w:w="0" w:type="auto"/>
          </w:tcPr>
          <w:p w14:paraId="43D6180E" w14:textId="5EE21A3D" w:rsidR="00286A3B" w:rsidRPr="00110692" w:rsidRDefault="00C741A3" w:rsidP="00C741A3">
            <w:pPr>
              <w:rPr>
                <w:noProof/>
                <w:szCs w:val="24"/>
                <w:lang w:val="en-US"/>
              </w:rPr>
            </w:pPr>
            <w:r w:rsidRPr="00110692">
              <w:rPr>
                <w:noProof/>
                <w:szCs w:val="24"/>
                <w:lang w:val="en-US"/>
              </w:rPr>
              <w:t>F. Kendoul, «A Survey of Advances in Guidance, Navigation and Control of Unmanned Rotorcraft Systems,» 2012.</w:t>
            </w:r>
          </w:p>
        </w:tc>
      </w:tr>
      <w:tr w:rsidR="00286A3B" w:rsidRPr="00C741A3" w14:paraId="3E00F88D" w14:textId="77777777">
        <w:trPr>
          <w:divId w:val="253981959"/>
          <w:tblCellSpacing w:w="15" w:type="dxa"/>
        </w:trPr>
        <w:tc>
          <w:tcPr>
            <w:tcW w:w="50" w:type="pct"/>
            <w:hideMark/>
          </w:tcPr>
          <w:p w14:paraId="5F9AD774" w14:textId="77777777" w:rsidR="00286A3B" w:rsidRPr="00110692" w:rsidRDefault="00286A3B">
            <w:pPr>
              <w:pStyle w:val="Bibliografa"/>
              <w:rPr>
                <w:noProof/>
                <w:szCs w:val="24"/>
              </w:rPr>
            </w:pPr>
            <w:r w:rsidRPr="00110692">
              <w:rPr>
                <w:noProof/>
                <w:szCs w:val="24"/>
              </w:rPr>
              <w:t xml:space="preserve">[5] </w:t>
            </w:r>
          </w:p>
        </w:tc>
        <w:tc>
          <w:tcPr>
            <w:tcW w:w="0" w:type="auto"/>
            <w:hideMark/>
          </w:tcPr>
          <w:p w14:paraId="524862BE" w14:textId="4A050441" w:rsidR="00286A3B" w:rsidRPr="00110692" w:rsidRDefault="00FA32B0">
            <w:pPr>
              <w:pStyle w:val="Bibliografa"/>
              <w:rPr>
                <w:noProof/>
                <w:szCs w:val="24"/>
              </w:rPr>
            </w:pPr>
            <w:r w:rsidRPr="00110692">
              <w:rPr>
                <w:noProof/>
                <w:szCs w:val="24"/>
              </w:rPr>
              <w:t>G. Crespo</w:t>
            </w:r>
            <w:r w:rsidR="00C741A3" w:rsidRPr="00110692">
              <w:rPr>
                <w:noProof/>
                <w:szCs w:val="24"/>
              </w:rPr>
              <w:t>, "Sistema de enlace robusto para la teleoperación de UAV (vehículo aéreo no tripulado)," Trabajo Fin de Grado UAM, 2014</w:t>
            </w:r>
          </w:p>
        </w:tc>
      </w:tr>
      <w:tr w:rsidR="00286A3B" w:rsidRPr="00695EA0" w14:paraId="5DE6638C" w14:textId="77777777">
        <w:trPr>
          <w:divId w:val="253981959"/>
          <w:tblCellSpacing w:w="15" w:type="dxa"/>
        </w:trPr>
        <w:tc>
          <w:tcPr>
            <w:tcW w:w="50" w:type="pct"/>
            <w:hideMark/>
          </w:tcPr>
          <w:p w14:paraId="464C17C8" w14:textId="77777777" w:rsidR="00286A3B" w:rsidRPr="00110692" w:rsidRDefault="00286A3B">
            <w:pPr>
              <w:pStyle w:val="Bibliografa"/>
              <w:rPr>
                <w:noProof/>
                <w:szCs w:val="24"/>
              </w:rPr>
            </w:pPr>
            <w:r w:rsidRPr="00110692">
              <w:rPr>
                <w:noProof/>
                <w:szCs w:val="24"/>
              </w:rPr>
              <w:t xml:space="preserve">[6] </w:t>
            </w:r>
          </w:p>
        </w:tc>
        <w:tc>
          <w:tcPr>
            <w:tcW w:w="0" w:type="auto"/>
            <w:hideMark/>
          </w:tcPr>
          <w:p w14:paraId="3ED352F6" w14:textId="77777777" w:rsidR="00286A3B" w:rsidRDefault="00110692" w:rsidP="00110692">
            <w:pPr>
              <w:autoSpaceDE w:val="0"/>
              <w:autoSpaceDN w:val="0"/>
              <w:adjustRightInd w:val="0"/>
              <w:spacing w:after="0" w:line="240" w:lineRule="auto"/>
              <w:rPr>
                <w:rFonts w:cs="Times New Roman"/>
                <w:bCs/>
                <w:szCs w:val="24"/>
                <w:lang w:val="en-US"/>
              </w:rPr>
            </w:pPr>
            <w:r w:rsidRPr="00110692">
              <w:rPr>
                <w:rFonts w:cs="Times New Roman"/>
                <w:szCs w:val="24"/>
                <w:lang w:val="en-US"/>
              </w:rPr>
              <w:t xml:space="preserve">L.Damilano, </w:t>
            </w:r>
            <w:r>
              <w:rPr>
                <w:rFonts w:cs="Times New Roman"/>
                <w:szCs w:val="24"/>
                <w:lang w:val="en-US"/>
              </w:rPr>
              <w:t>"</w:t>
            </w:r>
            <w:r w:rsidRPr="00110692">
              <w:rPr>
                <w:rFonts w:cs="Times New Roman"/>
                <w:bCs/>
                <w:szCs w:val="24"/>
                <w:lang w:val="en-US"/>
              </w:rPr>
              <w:t>An Innovative Human Machine Interface for UAS Flight Management System</w:t>
            </w:r>
            <w:r>
              <w:rPr>
                <w:rFonts w:cs="Times New Roman"/>
                <w:bCs/>
                <w:szCs w:val="24"/>
                <w:lang w:val="en-US"/>
              </w:rPr>
              <w:t>"</w:t>
            </w:r>
            <w:r w:rsidRPr="00110692">
              <w:rPr>
                <w:rFonts w:cs="Times New Roman"/>
                <w:bCs/>
                <w:szCs w:val="24"/>
                <w:lang w:val="en-US"/>
              </w:rPr>
              <w:t>, 2012.</w:t>
            </w:r>
          </w:p>
          <w:p w14:paraId="70393656" w14:textId="4422A75D" w:rsidR="00FF04CC" w:rsidRPr="00110692" w:rsidRDefault="00FF04CC" w:rsidP="00110692">
            <w:pPr>
              <w:autoSpaceDE w:val="0"/>
              <w:autoSpaceDN w:val="0"/>
              <w:adjustRightInd w:val="0"/>
              <w:spacing w:after="0" w:line="240" w:lineRule="auto"/>
              <w:rPr>
                <w:rFonts w:cs="Times New Roman"/>
                <w:bCs/>
                <w:szCs w:val="24"/>
                <w:lang w:val="en-US"/>
              </w:rPr>
            </w:pPr>
          </w:p>
        </w:tc>
      </w:tr>
      <w:tr w:rsidR="00286A3B" w:rsidRPr="00695EA0" w14:paraId="25D3D1ED" w14:textId="77777777">
        <w:trPr>
          <w:divId w:val="253981959"/>
          <w:tblCellSpacing w:w="15" w:type="dxa"/>
        </w:trPr>
        <w:tc>
          <w:tcPr>
            <w:tcW w:w="50" w:type="pct"/>
            <w:hideMark/>
          </w:tcPr>
          <w:p w14:paraId="6A85D7AF" w14:textId="77777777" w:rsidR="00286A3B" w:rsidRDefault="00286A3B">
            <w:pPr>
              <w:pStyle w:val="Bibliografa"/>
              <w:rPr>
                <w:noProof/>
              </w:rPr>
            </w:pPr>
            <w:r>
              <w:rPr>
                <w:noProof/>
              </w:rPr>
              <w:t xml:space="preserve">[7] </w:t>
            </w:r>
          </w:p>
        </w:tc>
        <w:tc>
          <w:tcPr>
            <w:tcW w:w="0" w:type="auto"/>
            <w:hideMark/>
          </w:tcPr>
          <w:p w14:paraId="2BB04F02" w14:textId="77777777" w:rsidR="00286A3B" w:rsidRPr="00286A3B" w:rsidRDefault="00286A3B">
            <w:pPr>
              <w:pStyle w:val="Bibliografa"/>
              <w:rPr>
                <w:noProof/>
                <w:lang w:val="en-US"/>
              </w:rPr>
            </w:pPr>
            <w:r w:rsidRPr="009B5FE2">
              <w:rPr>
                <w:noProof/>
                <w:lang w:val="en-US"/>
              </w:rPr>
              <w:t xml:space="preserve">M. R. Endsley, </w:t>
            </w:r>
            <w:r w:rsidRPr="00286A3B">
              <w:rPr>
                <w:noProof/>
                <w:lang w:val="en-US"/>
              </w:rPr>
              <w:t xml:space="preserve">«Situation awareness in aviation systems,» </w:t>
            </w:r>
            <w:r w:rsidRPr="00286A3B">
              <w:rPr>
                <w:i/>
                <w:iCs/>
                <w:noProof/>
                <w:lang w:val="en-US"/>
              </w:rPr>
              <w:t xml:space="preserve">Handbook of Aviation Human Factors, Publication of Lawrence Erlbaum Associates, </w:t>
            </w:r>
            <w:r w:rsidRPr="00286A3B">
              <w:rPr>
                <w:noProof/>
                <w:lang w:val="en-US"/>
              </w:rPr>
              <w:t xml:space="preserve">1999. </w:t>
            </w:r>
          </w:p>
        </w:tc>
      </w:tr>
      <w:tr w:rsidR="00286A3B" w:rsidRPr="00695EA0" w14:paraId="6364CEC0" w14:textId="77777777">
        <w:trPr>
          <w:divId w:val="253981959"/>
          <w:tblCellSpacing w:w="15" w:type="dxa"/>
        </w:trPr>
        <w:tc>
          <w:tcPr>
            <w:tcW w:w="50" w:type="pct"/>
            <w:hideMark/>
          </w:tcPr>
          <w:p w14:paraId="4A292E8A" w14:textId="77777777" w:rsidR="00286A3B" w:rsidRDefault="00286A3B">
            <w:pPr>
              <w:pStyle w:val="Bibliografa"/>
              <w:rPr>
                <w:noProof/>
              </w:rPr>
            </w:pPr>
            <w:r>
              <w:rPr>
                <w:noProof/>
              </w:rPr>
              <w:t xml:space="preserve">[8] </w:t>
            </w:r>
          </w:p>
        </w:tc>
        <w:tc>
          <w:tcPr>
            <w:tcW w:w="0" w:type="auto"/>
            <w:hideMark/>
          </w:tcPr>
          <w:p w14:paraId="28EB3BE0" w14:textId="68A2F58B" w:rsidR="00286A3B" w:rsidRPr="00110692" w:rsidRDefault="00110692" w:rsidP="00110692">
            <w:pPr>
              <w:pStyle w:val="Bibliografa"/>
              <w:rPr>
                <w:noProof/>
                <w:lang w:val="en-US"/>
              </w:rPr>
            </w:pPr>
            <w:r w:rsidRPr="00110692">
              <w:rPr>
                <w:noProof/>
                <w:lang w:val="en-US"/>
              </w:rPr>
              <w:t xml:space="preserve">T. B. S. F. I. a. C. D. W. Raja Parasuraman, «A Model for Types and Levels of Human Interaction». </w:t>
            </w:r>
            <w:r w:rsidR="00286A3B" w:rsidRPr="00110692">
              <w:rPr>
                <w:noProof/>
                <w:lang w:val="en-US"/>
              </w:rPr>
              <w:t xml:space="preserve"> </w:t>
            </w:r>
          </w:p>
        </w:tc>
      </w:tr>
      <w:tr w:rsidR="00286A3B" w:rsidRPr="00695EA0" w14:paraId="085987A8" w14:textId="77777777">
        <w:trPr>
          <w:divId w:val="253981959"/>
          <w:tblCellSpacing w:w="15" w:type="dxa"/>
        </w:trPr>
        <w:tc>
          <w:tcPr>
            <w:tcW w:w="50" w:type="pct"/>
            <w:hideMark/>
          </w:tcPr>
          <w:p w14:paraId="2D5C7571" w14:textId="77777777" w:rsidR="00286A3B" w:rsidRDefault="00286A3B">
            <w:pPr>
              <w:pStyle w:val="Bibliografa"/>
              <w:rPr>
                <w:noProof/>
              </w:rPr>
            </w:pPr>
            <w:r>
              <w:rPr>
                <w:noProof/>
              </w:rPr>
              <w:t xml:space="preserve">[9] </w:t>
            </w:r>
          </w:p>
        </w:tc>
        <w:tc>
          <w:tcPr>
            <w:tcW w:w="0" w:type="auto"/>
            <w:hideMark/>
          </w:tcPr>
          <w:p w14:paraId="4F1233C9" w14:textId="77777777" w:rsidR="00286A3B" w:rsidRPr="00286A3B" w:rsidRDefault="00286A3B">
            <w:pPr>
              <w:pStyle w:val="Bibliografa"/>
              <w:rPr>
                <w:noProof/>
                <w:lang w:val="en-US"/>
              </w:rPr>
            </w:pPr>
            <w:r w:rsidRPr="00286A3B">
              <w:rPr>
                <w:noProof/>
                <w:lang w:val="en-US"/>
              </w:rPr>
              <w:t xml:space="preserve">T. Foote, «tf: The Transform Library,» 2013. </w:t>
            </w:r>
          </w:p>
        </w:tc>
      </w:tr>
      <w:tr w:rsidR="00286A3B" w:rsidRPr="00695EA0" w14:paraId="7525300F" w14:textId="77777777">
        <w:trPr>
          <w:divId w:val="253981959"/>
          <w:tblCellSpacing w:w="15" w:type="dxa"/>
        </w:trPr>
        <w:tc>
          <w:tcPr>
            <w:tcW w:w="50" w:type="pct"/>
            <w:hideMark/>
          </w:tcPr>
          <w:p w14:paraId="6DB5DF24" w14:textId="77777777" w:rsidR="00286A3B" w:rsidRDefault="00286A3B">
            <w:pPr>
              <w:pStyle w:val="Bibliografa"/>
              <w:rPr>
                <w:noProof/>
              </w:rPr>
            </w:pPr>
            <w:r>
              <w:rPr>
                <w:noProof/>
              </w:rPr>
              <w:t xml:space="preserve">[10] </w:t>
            </w:r>
          </w:p>
        </w:tc>
        <w:tc>
          <w:tcPr>
            <w:tcW w:w="0" w:type="auto"/>
            <w:hideMark/>
          </w:tcPr>
          <w:p w14:paraId="753E613C" w14:textId="77777777" w:rsidR="00286A3B" w:rsidRPr="00286A3B" w:rsidRDefault="00286A3B">
            <w:pPr>
              <w:pStyle w:val="Bibliografa"/>
              <w:rPr>
                <w:noProof/>
                <w:lang w:val="en-US"/>
              </w:rPr>
            </w:pPr>
            <w:r w:rsidRPr="00286A3B">
              <w:rPr>
                <w:noProof/>
                <w:lang w:val="en-US"/>
              </w:rPr>
              <w:t>IARC, «Official Rules for the International Aerial Robotics Competition Mission 7 v11.0,» 2014.</w:t>
            </w:r>
          </w:p>
        </w:tc>
      </w:tr>
      <w:tr w:rsidR="00286A3B" w14:paraId="63C2EEC1" w14:textId="77777777">
        <w:trPr>
          <w:divId w:val="253981959"/>
          <w:tblCellSpacing w:w="15" w:type="dxa"/>
        </w:trPr>
        <w:tc>
          <w:tcPr>
            <w:tcW w:w="50" w:type="pct"/>
            <w:hideMark/>
          </w:tcPr>
          <w:p w14:paraId="2EB193A1" w14:textId="77777777" w:rsidR="00286A3B" w:rsidRDefault="00286A3B">
            <w:pPr>
              <w:pStyle w:val="Bibliografa"/>
              <w:rPr>
                <w:noProof/>
              </w:rPr>
            </w:pPr>
            <w:r>
              <w:rPr>
                <w:noProof/>
              </w:rPr>
              <w:t xml:space="preserve">[11] </w:t>
            </w:r>
          </w:p>
        </w:tc>
        <w:tc>
          <w:tcPr>
            <w:tcW w:w="0" w:type="auto"/>
            <w:hideMark/>
          </w:tcPr>
          <w:p w14:paraId="6D795BC8" w14:textId="77777777" w:rsidR="00286A3B" w:rsidRDefault="00286A3B">
            <w:pPr>
              <w:pStyle w:val="Bibliografa"/>
              <w:rPr>
                <w:noProof/>
              </w:rPr>
            </w:pPr>
            <w:r w:rsidRPr="00286A3B">
              <w:rPr>
                <w:noProof/>
                <w:lang w:val="en-US"/>
              </w:rPr>
              <w:t xml:space="preserve">IARC, «IARC Past Missions,» [En línea]. </w:t>
            </w:r>
            <w:r>
              <w:rPr>
                <w:noProof/>
              </w:rPr>
              <w:t>Available: http://www.aerialroboticscompetition.org/pastmissions.php. [Último acceso: February 2015].</w:t>
            </w:r>
          </w:p>
        </w:tc>
      </w:tr>
      <w:tr w:rsidR="00286A3B" w:rsidRPr="00695EA0" w14:paraId="20974EF9" w14:textId="77777777">
        <w:trPr>
          <w:divId w:val="253981959"/>
          <w:tblCellSpacing w:w="15" w:type="dxa"/>
        </w:trPr>
        <w:tc>
          <w:tcPr>
            <w:tcW w:w="50" w:type="pct"/>
            <w:hideMark/>
          </w:tcPr>
          <w:p w14:paraId="484E5FEB" w14:textId="77777777" w:rsidR="00286A3B" w:rsidRDefault="00286A3B">
            <w:pPr>
              <w:pStyle w:val="Bibliografa"/>
              <w:rPr>
                <w:noProof/>
              </w:rPr>
            </w:pPr>
            <w:r>
              <w:rPr>
                <w:noProof/>
              </w:rPr>
              <w:t xml:space="preserve">[12] </w:t>
            </w:r>
          </w:p>
        </w:tc>
        <w:tc>
          <w:tcPr>
            <w:tcW w:w="0" w:type="auto"/>
            <w:hideMark/>
          </w:tcPr>
          <w:p w14:paraId="01C2933D" w14:textId="7FC7A7ED" w:rsidR="00286A3B" w:rsidRPr="00110692" w:rsidRDefault="00110692" w:rsidP="00110692">
            <w:pPr>
              <w:rPr>
                <w:lang w:val="en-US"/>
              </w:rPr>
            </w:pPr>
            <w:r w:rsidRPr="00286A3B">
              <w:rPr>
                <w:noProof/>
                <w:lang w:val="en-US"/>
              </w:rPr>
              <w:t>M. R. Endsley, Design and Evaluation for Situation Awareness Enhancement, 1988.</w:t>
            </w:r>
          </w:p>
        </w:tc>
      </w:tr>
      <w:tr w:rsidR="00286A3B" w:rsidRPr="00695EA0" w14:paraId="38D89149" w14:textId="77777777">
        <w:trPr>
          <w:divId w:val="253981959"/>
          <w:tblCellSpacing w:w="15" w:type="dxa"/>
        </w:trPr>
        <w:tc>
          <w:tcPr>
            <w:tcW w:w="50" w:type="pct"/>
            <w:hideMark/>
          </w:tcPr>
          <w:p w14:paraId="67BD68B2" w14:textId="77777777" w:rsidR="00286A3B" w:rsidRDefault="00286A3B">
            <w:pPr>
              <w:pStyle w:val="Bibliografa"/>
              <w:rPr>
                <w:noProof/>
              </w:rPr>
            </w:pPr>
            <w:r>
              <w:rPr>
                <w:noProof/>
              </w:rPr>
              <w:t xml:space="preserve">[13] </w:t>
            </w:r>
          </w:p>
        </w:tc>
        <w:tc>
          <w:tcPr>
            <w:tcW w:w="0" w:type="auto"/>
            <w:hideMark/>
          </w:tcPr>
          <w:p w14:paraId="0A39AA12" w14:textId="77777777" w:rsidR="00286A3B" w:rsidRPr="009B5FE2" w:rsidRDefault="00286A3B">
            <w:pPr>
              <w:pStyle w:val="Bibliografa"/>
              <w:rPr>
                <w:noProof/>
                <w:lang w:val="en-US"/>
              </w:rPr>
            </w:pPr>
            <w:r w:rsidRPr="00286A3B">
              <w:rPr>
                <w:noProof/>
                <w:lang w:val="en-US"/>
              </w:rPr>
              <w:t xml:space="preserve">Open Source Robotics Foundation, «ROS - Robot Operating System,» [En línea]. </w:t>
            </w:r>
            <w:r w:rsidRPr="009B5FE2">
              <w:rPr>
                <w:noProof/>
                <w:lang w:val="en-US"/>
              </w:rPr>
              <w:t>Available: http://www.ros.org/. [Último acceso: February 2015].</w:t>
            </w:r>
          </w:p>
          <w:p w14:paraId="68665505" w14:textId="613E17E7" w:rsidR="00FF04CC" w:rsidRPr="00FF04CC" w:rsidRDefault="00FF04CC" w:rsidP="00FF04CC">
            <w:pPr>
              <w:rPr>
                <w:lang w:val="en-US"/>
              </w:rPr>
            </w:pPr>
            <w:r w:rsidRPr="00FF04CC">
              <w:rPr>
                <w:noProof/>
                <w:szCs w:val="24"/>
                <w:lang w:val="en-US"/>
              </w:rPr>
              <w:t xml:space="preserve">M.L. Cummings, A.R. Kirschbaum, A. Sulmistras and J.T. Platts. </w:t>
            </w:r>
            <w:r>
              <w:rPr>
                <w:noProof/>
                <w:szCs w:val="24"/>
                <w:lang w:val="en-US"/>
              </w:rPr>
              <w:t>"</w:t>
            </w:r>
            <w:r w:rsidRPr="00FF04CC">
              <w:rPr>
                <w:noProof/>
                <w:szCs w:val="24"/>
                <w:lang w:val="en-US"/>
              </w:rPr>
              <w:t>STANAG 4586 Human Supervisory Control Implications</w:t>
            </w:r>
            <w:r>
              <w:rPr>
                <w:noProof/>
                <w:szCs w:val="24"/>
                <w:lang w:val="en-US"/>
              </w:rPr>
              <w:t>"</w:t>
            </w:r>
            <w:r w:rsidRPr="00FF04CC">
              <w:rPr>
                <w:noProof/>
                <w:szCs w:val="24"/>
                <w:lang w:val="en-US"/>
              </w:rPr>
              <w:t>.</w:t>
            </w:r>
          </w:p>
        </w:tc>
      </w:tr>
    </w:tbl>
    <w:p w14:paraId="674A69A5" w14:textId="77777777" w:rsidR="00286A3B" w:rsidRPr="00110692" w:rsidRDefault="00286A3B">
      <w:pPr>
        <w:divId w:val="253981959"/>
        <w:rPr>
          <w:rFonts w:eastAsia="Times New Roman"/>
          <w:noProof/>
          <w:lang w:val="en-US"/>
        </w:rPr>
      </w:pPr>
    </w:p>
    <w:p w14:paraId="2670257D" w14:textId="3DF4B236" w:rsidR="00880183" w:rsidRPr="00110692" w:rsidRDefault="00286A3B" w:rsidP="00880183">
      <w:pPr>
        <w:rPr>
          <w:u w:val="single"/>
          <w:lang w:val="en-US"/>
        </w:rPr>
      </w:pPr>
      <w:r>
        <w:rPr>
          <w:u w:val="single"/>
        </w:rPr>
        <w:fldChar w:fldCharType="end"/>
      </w:r>
    </w:p>
    <w:p w14:paraId="0DCFC13E" w14:textId="77777777" w:rsidR="00C67272" w:rsidRPr="00110692" w:rsidRDefault="00C67272" w:rsidP="00880183">
      <w:pPr>
        <w:rPr>
          <w:u w:val="single"/>
          <w:lang w:val="en-US"/>
        </w:rPr>
      </w:pPr>
    </w:p>
    <w:p w14:paraId="375AE7FB" w14:textId="77777777" w:rsidR="00880183" w:rsidRPr="00FF04CC" w:rsidRDefault="00880183" w:rsidP="00880183">
      <w:pPr>
        <w:rPr>
          <w:lang w:val="en-US"/>
        </w:rPr>
      </w:pPr>
      <w:r w:rsidRPr="00FF04CC">
        <w:rPr>
          <w:rFonts w:ascii="Arial" w:hAnsi="Arial" w:cs="Arial"/>
          <w:sz w:val="20"/>
          <w:szCs w:val="20"/>
          <w:lang w:val="en-US"/>
        </w:rPr>
        <w:t xml:space="preserve">[1] </w:t>
      </w:r>
      <w:hyperlink r:id="rId48" w:history="1">
        <w:r w:rsidRPr="00FF04CC">
          <w:rPr>
            <w:lang w:val="en-US"/>
          </w:rPr>
          <w:t>http://en.wikipedia.org/wiki/Unmanned_aerial_vehicle</w:t>
        </w:r>
      </w:hyperlink>
    </w:p>
    <w:p w14:paraId="3ADF1645" w14:textId="4153345D" w:rsidR="00C67272" w:rsidRPr="003A01E6" w:rsidRDefault="00C67272" w:rsidP="00C67272">
      <w:pPr>
        <w:pStyle w:val="Bibliografa"/>
        <w:rPr>
          <w:rFonts w:eastAsiaTheme="minorEastAsia"/>
          <w:noProof/>
        </w:rPr>
      </w:pPr>
      <w:r>
        <w:rPr>
          <w:noProof/>
        </w:rPr>
        <w:t xml:space="preserve">[2] </w:t>
      </w:r>
    </w:p>
    <w:p w14:paraId="082BC4FE" w14:textId="77777777" w:rsidR="00C67272" w:rsidRDefault="00C67272" w:rsidP="00880183"/>
    <w:p w14:paraId="75B6FB7D" w14:textId="5A331F8A" w:rsidR="00C67272" w:rsidRPr="00C67272" w:rsidRDefault="00C67272" w:rsidP="00880183">
      <w:pPr>
        <w:rPr>
          <w:rFonts w:ascii="Arial" w:hAnsi="Arial" w:cs="Arial"/>
          <w:sz w:val="20"/>
          <w:szCs w:val="20"/>
          <w:lang w:val="en-US"/>
        </w:rPr>
      </w:pPr>
      <w:r w:rsidRPr="00C67272">
        <w:rPr>
          <w:lang w:val="en-US"/>
        </w:rPr>
        <w:t>[2]</w:t>
      </w:r>
      <w:r>
        <w:rPr>
          <w:lang w:val="en-US"/>
        </w:rPr>
        <w:t xml:space="preserve">  </w:t>
      </w:r>
    </w:p>
    <w:tbl>
      <w:tblPr>
        <w:tblW w:w="279" w:type="pct"/>
        <w:tblCellSpacing w:w="15" w:type="dxa"/>
        <w:tblCellMar>
          <w:top w:w="15" w:type="dxa"/>
          <w:left w:w="15" w:type="dxa"/>
          <w:bottom w:w="15" w:type="dxa"/>
          <w:right w:w="15" w:type="dxa"/>
        </w:tblCellMar>
        <w:tblLook w:val="04A0" w:firstRow="1" w:lastRow="0" w:firstColumn="1" w:lastColumn="0" w:noHBand="0" w:noVBand="1"/>
      </w:tblPr>
      <w:tblGrid>
        <w:gridCol w:w="490"/>
      </w:tblGrid>
      <w:tr w:rsidR="00C67272" w:rsidRPr="003A01E6" w14:paraId="4A0D7B5C" w14:textId="77777777" w:rsidTr="00C67272">
        <w:trPr>
          <w:tblCellSpacing w:w="15" w:type="dxa"/>
        </w:trPr>
        <w:tc>
          <w:tcPr>
            <w:tcW w:w="4368" w:type="pct"/>
            <w:hideMark/>
          </w:tcPr>
          <w:p w14:paraId="07DAD8B6" w14:textId="77777777" w:rsidR="00C67272" w:rsidRDefault="00C67272" w:rsidP="00D52E71">
            <w:pPr>
              <w:pStyle w:val="Bibliografa"/>
              <w:rPr>
                <w:rFonts w:eastAsiaTheme="minorEastAsia"/>
                <w:noProof/>
                <w:lang w:val="en-US"/>
              </w:rPr>
            </w:pPr>
            <w:r>
              <w:rPr>
                <w:noProof/>
                <w:lang w:val="en-US"/>
              </w:rPr>
              <w:t xml:space="preserve">[10] </w:t>
            </w:r>
          </w:p>
        </w:tc>
      </w:tr>
    </w:tbl>
    <w:p w14:paraId="65D95099" w14:textId="015A0679" w:rsidR="00C67272" w:rsidRPr="00C67272" w:rsidRDefault="00C67272" w:rsidP="00880183">
      <w:pPr>
        <w:rPr>
          <w:rFonts w:ascii="Arial" w:hAnsi="Arial" w:cs="Arial"/>
          <w:sz w:val="20"/>
          <w:szCs w:val="20"/>
        </w:rPr>
      </w:pPr>
    </w:p>
    <w:p w14:paraId="35824B2C" w14:textId="46ADE76B" w:rsidR="00880183" w:rsidRPr="00D51A76" w:rsidRDefault="00C67272" w:rsidP="00880183">
      <w:pPr>
        <w:rPr>
          <w:rFonts w:ascii="Arial" w:hAnsi="Arial" w:cs="Arial"/>
          <w:sz w:val="20"/>
          <w:szCs w:val="20"/>
          <w:lang w:val="en-US"/>
        </w:rPr>
      </w:pPr>
      <w:r>
        <w:rPr>
          <w:rFonts w:ascii="Arial" w:hAnsi="Arial" w:cs="Arial"/>
          <w:sz w:val="20"/>
          <w:szCs w:val="20"/>
          <w:lang w:val="en-US"/>
        </w:rPr>
        <w:t>[3</w:t>
      </w:r>
      <w:r w:rsidR="00880183" w:rsidRPr="00D51A76">
        <w:rPr>
          <w:rFonts w:ascii="Arial" w:hAnsi="Arial" w:cs="Arial"/>
          <w:sz w:val="20"/>
          <w:szCs w:val="20"/>
          <w:lang w:val="en-US"/>
        </w:rPr>
        <w:t>] A Survey of Advances in Guidance, Navigation and Control of Unmanned Rotorcraft Systems</w:t>
      </w:r>
    </w:p>
    <w:p w14:paraId="628A994B" w14:textId="23572D1F" w:rsidR="00880183" w:rsidRDefault="00C67272" w:rsidP="00880183">
      <w:pPr>
        <w:autoSpaceDE w:val="0"/>
        <w:autoSpaceDN w:val="0"/>
        <w:adjustRightInd w:val="0"/>
        <w:spacing w:after="0" w:line="240" w:lineRule="auto"/>
        <w:rPr>
          <w:rFonts w:cs="Times New Roman"/>
          <w:bCs/>
          <w:lang w:val="en-US"/>
        </w:rPr>
      </w:pPr>
      <w:r>
        <w:rPr>
          <w:rFonts w:ascii="Arial" w:hAnsi="Arial" w:cs="Arial"/>
          <w:lang w:val="en-US"/>
        </w:rPr>
        <w:t>[4</w:t>
      </w:r>
      <w:r w:rsidR="00880183">
        <w:rPr>
          <w:rFonts w:ascii="Arial" w:hAnsi="Arial" w:cs="Arial"/>
          <w:lang w:val="en-US"/>
        </w:rPr>
        <w:t xml:space="preserve">] </w:t>
      </w:r>
    </w:p>
    <w:p w14:paraId="7A27C8EE" w14:textId="77777777" w:rsidR="00880183" w:rsidRPr="002D77A4" w:rsidRDefault="00880183" w:rsidP="00880183">
      <w:pPr>
        <w:autoSpaceDE w:val="0"/>
        <w:autoSpaceDN w:val="0"/>
        <w:adjustRightInd w:val="0"/>
        <w:spacing w:after="0" w:line="240" w:lineRule="auto"/>
        <w:rPr>
          <w:rFonts w:cs="Times New Roman"/>
          <w:bCs/>
          <w:lang w:val="en-US"/>
        </w:rPr>
      </w:pPr>
    </w:p>
    <w:p w14:paraId="635447DF" w14:textId="77777777" w:rsidR="00880183" w:rsidRPr="002D77A4" w:rsidRDefault="00880183" w:rsidP="00880183">
      <w:pPr>
        <w:rPr>
          <w:rFonts w:ascii="Arial" w:hAnsi="Arial" w:cs="Arial"/>
          <w:lang w:val="en-US"/>
        </w:rPr>
      </w:pPr>
      <w:r w:rsidRPr="002D77A4">
        <w:rPr>
          <w:rFonts w:cs="Times New Roman"/>
          <w:bCs/>
          <w:lang w:val="en-US"/>
        </w:rPr>
        <w:t>.</w:t>
      </w:r>
    </w:p>
    <w:p w14:paraId="33562821" w14:textId="77777777" w:rsidR="00880183" w:rsidRDefault="007A146D" w:rsidP="00880183">
      <w:pPr>
        <w:autoSpaceDE w:val="0"/>
        <w:autoSpaceDN w:val="0"/>
        <w:adjustRightInd w:val="0"/>
        <w:spacing w:after="0" w:line="240" w:lineRule="auto"/>
        <w:rPr>
          <w:rFonts w:ascii="Arial" w:hAnsi="Arial" w:cs="Arial"/>
          <w:lang w:val="en-US"/>
        </w:rPr>
      </w:pPr>
      <w:hyperlink r:id="rId49" w:history="1">
        <w:r w:rsidR="00880183" w:rsidRPr="0026740C">
          <w:rPr>
            <w:rStyle w:val="Hipervnculo"/>
            <w:rFonts w:ascii="Arial" w:hAnsi="Arial" w:cs="Arial"/>
            <w:lang w:val="en-US"/>
          </w:rPr>
          <w:t>http://wiki.ros.org/navigation/Tutorials/Using%20rviz%20with%20the%20Navigation%20Stack</w:t>
        </w:r>
      </w:hyperlink>
    </w:p>
    <w:p w14:paraId="10434F85" w14:textId="0C710C21" w:rsidR="008D62AF" w:rsidRDefault="008D62AF" w:rsidP="00AD5788">
      <w:pPr>
        <w:rPr>
          <w:lang w:val="en-US"/>
        </w:rPr>
      </w:pPr>
    </w:p>
    <w:p w14:paraId="74B29619" w14:textId="7A493A99" w:rsidR="00110692" w:rsidRDefault="007A146D" w:rsidP="00110692">
      <w:pPr>
        <w:rPr>
          <w:rFonts w:cs="Times New Roman"/>
          <w:iCs/>
          <w:szCs w:val="24"/>
          <w:lang w:val="en-US"/>
        </w:rPr>
      </w:pPr>
      <w:hyperlink r:id="rId50" w:history="1">
        <w:r w:rsidR="00110692" w:rsidRPr="00A47E46">
          <w:rPr>
            <w:rStyle w:val="Hipervnculo"/>
            <w:rFonts w:cs="Times New Roman"/>
            <w:iCs/>
            <w:szCs w:val="24"/>
            <w:lang w:val="en-US"/>
          </w:rPr>
          <w:t>http://www.fukushimafw.com/it/2011/03/globalhawk-flies-over-japan-reactor-torecord-data/</w:t>
        </w:r>
      </w:hyperlink>
      <w:r w:rsidR="00110692" w:rsidRPr="00110692">
        <w:rPr>
          <w:rFonts w:cs="Times New Roman"/>
          <w:iCs/>
          <w:szCs w:val="24"/>
          <w:lang w:val="en-US"/>
        </w:rPr>
        <w:t>]</w:t>
      </w:r>
    </w:p>
    <w:p w14:paraId="665A0B3F" w14:textId="6089867F" w:rsidR="00110692" w:rsidRPr="004D1B78" w:rsidRDefault="00F71C31" w:rsidP="00110692">
      <w:pPr>
        <w:autoSpaceDE w:val="0"/>
        <w:autoSpaceDN w:val="0"/>
        <w:adjustRightInd w:val="0"/>
        <w:spacing w:after="0" w:line="240" w:lineRule="auto"/>
        <w:rPr>
          <w:rFonts w:cs="Times New Roman"/>
          <w:szCs w:val="24"/>
          <w:lang w:val="en-US"/>
        </w:rPr>
      </w:pPr>
      <w:r w:rsidRPr="00F71C31">
        <w:rPr>
          <w:rFonts w:cs="Times New Roman"/>
          <w:noProof/>
          <w:szCs w:val="24"/>
          <w:lang w:eastAsia="es-ES"/>
        </w:rPr>
        <w:drawing>
          <wp:inline distT="0" distB="0" distL="0" distR="0" wp14:anchorId="723916FE" wp14:editId="47D965B9">
            <wp:extent cx="5400040" cy="677469"/>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677469"/>
                    </a:xfrm>
                    <a:prstGeom prst="rect">
                      <a:avLst/>
                    </a:prstGeom>
                    <a:noFill/>
                    <a:ln>
                      <a:noFill/>
                    </a:ln>
                  </pic:spPr>
                </pic:pic>
              </a:graphicData>
            </a:graphic>
          </wp:inline>
        </w:drawing>
      </w:r>
    </w:p>
    <w:sectPr w:rsidR="00110692" w:rsidRPr="004D1B78" w:rsidSect="00400E10">
      <w:footerReference w:type="default" r:id="rId52"/>
      <w:pgSz w:w="11906" w:h="16838"/>
      <w:pgMar w:top="1985" w:right="1701" w:bottom="1985"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581286" w14:textId="77777777" w:rsidR="007A146D" w:rsidRDefault="007A146D" w:rsidP="002A4A83">
      <w:pPr>
        <w:spacing w:after="0" w:line="240" w:lineRule="auto"/>
      </w:pPr>
      <w:r>
        <w:separator/>
      </w:r>
    </w:p>
  </w:endnote>
  <w:endnote w:type="continuationSeparator" w:id="0">
    <w:p w14:paraId="19A23199" w14:textId="77777777" w:rsidR="007A146D" w:rsidRDefault="007A146D" w:rsidP="002A4A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NewRomanPSMT">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A07199" w14:textId="77777777" w:rsidR="007A146D" w:rsidRDefault="007A146D">
    <w:pPr>
      <w:pStyle w:val="Piedepgina"/>
      <w:jc w:val="center"/>
    </w:pPr>
  </w:p>
  <w:p w14:paraId="4C32DC70" w14:textId="77777777" w:rsidR="007A146D" w:rsidRDefault="007A146D">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5552043"/>
      <w:docPartObj>
        <w:docPartGallery w:val="Page Numbers (Bottom of Page)"/>
        <w:docPartUnique/>
      </w:docPartObj>
    </w:sdtPr>
    <w:sdtEndPr>
      <w:rPr>
        <w:noProof/>
      </w:rPr>
    </w:sdtEndPr>
    <w:sdtContent>
      <w:p w14:paraId="609353F8" w14:textId="77777777" w:rsidR="007A146D" w:rsidRDefault="007A146D">
        <w:pPr>
          <w:pStyle w:val="Piedepgina"/>
          <w:jc w:val="center"/>
        </w:pPr>
        <w:r>
          <w:fldChar w:fldCharType="begin"/>
        </w:r>
        <w:r>
          <w:instrText xml:space="preserve"> PAGE   \* MERGEFORMAT </w:instrText>
        </w:r>
        <w:r>
          <w:fldChar w:fldCharType="separate"/>
        </w:r>
        <w:r w:rsidR="00A15A81">
          <w:rPr>
            <w:noProof/>
          </w:rPr>
          <w:t>65</w:t>
        </w:r>
        <w:r>
          <w:rPr>
            <w:noProof/>
          </w:rPr>
          <w:fldChar w:fldCharType="end"/>
        </w:r>
      </w:p>
    </w:sdtContent>
  </w:sdt>
  <w:p w14:paraId="0F094769" w14:textId="77777777" w:rsidR="007A146D" w:rsidRDefault="007A146D">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D227BF" w14:textId="77777777" w:rsidR="007A146D" w:rsidRDefault="007A146D" w:rsidP="002A4A83">
      <w:pPr>
        <w:spacing w:after="0" w:line="240" w:lineRule="auto"/>
      </w:pPr>
      <w:r>
        <w:separator/>
      </w:r>
    </w:p>
  </w:footnote>
  <w:footnote w:type="continuationSeparator" w:id="0">
    <w:p w14:paraId="013BCA04" w14:textId="77777777" w:rsidR="007A146D" w:rsidRDefault="007A146D" w:rsidP="002A4A8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0AABFE" w14:textId="569EE256" w:rsidR="007A146D" w:rsidRPr="00C81EBF" w:rsidRDefault="007A146D">
    <w:pPr>
      <w:pStyle w:val="Encabezado"/>
      <w:rPr>
        <w:sz w:val="22"/>
      </w:rPr>
    </w:pPr>
    <w:r w:rsidRPr="00C81EBF">
      <w:rPr>
        <w:sz w:val="22"/>
      </w:rPr>
      <w:t>Herramienta interacción persona-ordenador para la operación de vehículos aéreos no tripulados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D02B42"/>
    <w:multiLevelType w:val="hybridMultilevel"/>
    <w:tmpl w:val="6590A3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65B0CC7"/>
    <w:multiLevelType w:val="hybridMultilevel"/>
    <w:tmpl w:val="609461EA"/>
    <w:lvl w:ilvl="0" w:tplc="9DAEC5D6">
      <w:start w:val="1"/>
      <w:numFmt w:val="bullet"/>
      <w:lvlText w:val="-"/>
      <w:lvlJc w:val="left"/>
      <w:pPr>
        <w:ind w:left="1068" w:hanging="360"/>
      </w:pPr>
      <w:rPr>
        <w:rFonts w:ascii="Times New Roman" w:eastAsiaTheme="minorHAnsi" w:hAnsi="Times New Roman" w:cs="Times New Roman"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07475D9A"/>
    <w:multiLevelType w:val="hybridMultilevel"/>
    <w:tmpl w:val="753AC58E"/>
    <w:lvl w:ilvl="0" w:tplc="0C0A0001">
      <w:start w:val="1"/>
      <w:numFmt w:val="bullet"/>
      <w:lvlText w:val=""/>
      <w:lvlJc w:val="left"/>
      <w:pPr>
        <w:ind w:left="720" w:hanging="360"/>
      </w:pPr>
      <w:rPr>
        <w:rFonts w:ascii="Symbol" w:hAnsi="Symbol"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3">
    <w:nsid w:val="080608EB"/>
    <w:multiLevelType w:val="hybridMultilevel"/>
    <w:tmpl w:val="C19CF5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0E580442"/>
    <w:multiLevelType w:val="multilevel"/>
    <w:tmpl w:val="175EB4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EFE57D5"/>
    <w:multiLevelType w:val="hybridMultilevel"/>
    <w:tmpl w:val="45B0ED7A"/>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0FFF5107"/>
    <w:multiLevelType w:val="hybridMultilevel"/>
    <w:tmpl w:val="6FBE57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36369DE"/>
    <w:multiLevelType w:val="hybridMultilevel"/>
    <w:tmpl w:val="685E35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3B2384E"/>
    <w:multiLevelType w:val="hybridMultilevel"/>
    <w:tmpl w:val="74D8FC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4802CA0"/>
    <w:multiLevelType w:val="multilevel"/>
    <w:tmpl w:val="12CA1D40"/>
    <w:styleLink w:val="Headings"/>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decimal"/>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decimal"/>
      <w:lvlText w:val="%8."/>
      <w:lvlJc w:val="left"/>
      <w:pPr>
        <w:ind w:left="5760" w:hanging="360"/>
      </w:pPr>
      <w:rPr>
        <w:rFonts w:hint="default"/>
      </w:rPr>
    </w:lvl>
    <w:lvl w:ilvl="8">
      <w:start w:val="1"/>
      <w:numFmt w:val="decimal"/>
      <w:lvlText w:val="%9."/>
      <w:lvlJc w:val="right"/>
      <w:pPr>
        <w:ind w:left="6480" w:hanging="180"/>
      </w:pPr>
      <w:rPr>
        <w:rFonts w:hint="default"/>
      </w:rPr>
    </w:lvl>
  </w:abstractNum>
  <w:abstractNum w:abstractNumId="10">
    <w:nsid w:val="15C011E2"/>
    <w:multiLevelType w:val="hybridMultilevel"/>
    <w:tmpl w:val="5A2816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65B64F3"/>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2">
    <w:nsid w:val="1D027DDE"/>
    <w:multiLevelType w:val="hybridMultilevel"/>
    <w:tmpl w:val="E09E88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1DEB7E0B"/>
    <w:multiLevelType w:val="hybridMultilevel"/>
    <w:tmpl w:val="FD2AF23A"/>
    <w:lvl w:ilvl="0" w:tplc="0C0A0001">
      <w:start w:val="1"/>
      <w:numFmt w:val="bullet"/>
      <w:lvlText w:val=""/>
      <w:lvlJc w:val="left"/>
      <w:pPr>
        <w:ind w:left="720" w:hanging="360"/>
      </w:pPr>
      <w:rPr>
        <w:rFonts w:ascii="Symbol" w:hAnsi="Symbol" w:hint="default"/>
      </w:rPr>
    </w:lvl>
    <w:lvl w:ilvl="1" w:tplc="3530FB48">
      <w:numFmt w:val="bullet"/>
      <w:lvlText w:val="-"/>
      <w:lvlJc w:val="left"/>
      <w:pPr>
        <w:ind w:left="1440" w:hanging="360"/>
      </w:pPr>
      <w:rPr>
        <w:rFonts w:ascii="Times New Roman" w:eastAsiaTheme="minorHAnsi" w:hAnsi="Times New Roman" w:cs="Times New Roman"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06E58D3"/>
    <w:multiLevelType w:val="hybridMultilevel"/>
    <w:tmpl w:val="CA06F8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0E812CF"/>
    <w:multiLevelType w:val="hybridMultilevel"/>
    <w:tmpl w:val="615ED6C8"/>
    <w:lvl w:ilvl="0" w:tplc="3B987E66">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360650C"/>
    <w:multiLevelType w:val="hybridMultilevel"/>
    <w:tmpl w:val="BA062CEC"/>
    <w:lvl w:ilvl="0" w:tplc="0C0A0001">
      <w:start w:val="1"/>
      <w:numFmt w:val="bullet"/>
      <w:lvlText w:val=""/>
      <w:lvlJc w:val="left"/>
      <w:pPr>
        <w:ind w:left="720" w:hanging="360"/>
      </w:pPr>
      <w:rPr>
        <w:rFonts w:ascii="Symbol" w:hAnsi="Symbol" w:hint="default"/>
      </w:rPr>
    </w:lvl>
    <w:lvl w:ilvl="1" w:tplc="700CF71C">
      <w:numFmt w:val="bullet"/>
      <w:lvlText w:val="•"/>
      <w:lvlJc w:val="left"/>
      <w:pPr>
        <w:ind w:left="1440" w:hanging="360"/>
      </w:pPr>
      <w:rPr>
        <w:rFonts w:ascii="Times New Roman" w:eastAsiaTheme="minorHAnsi" w:hAnsi="Times New Roman" w:cs="Times New Roman"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7">
    <w:nsid w:val="244F2247"/>
    <w:multiLevelType w:val="hybridMultilevel"/>
    <w:tmpl w:val="8098BB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4DC49BB"/>
    <w:multiLevelType w:val="hybridMultilevel"/>
    <w:tmpl w:val="A09881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259F747F"/>
    <w:multiLevelType w:val="multilevel"/>
    <w:tmpl w:val="1F08F5EA"/>
    <w:lvl w:ilvl="0">
      <w:start w:val="1"/>
      <w:numFmt w:val="bullet"/>
      <w:lvlText w:val="o"/>
      <w:lvlJc w:val="left"/>
      <w:pPr>
        <w:tabs>
          <w:tab w:val="num" w:pos="1068"/>
        </w:tabs>
        <w:ind w:left="1068" w:hanging="360"/>
      </w:pPr>
      <w:rPr>
        <w:rFonts w:ascii="Courier New" w:hAnsi="Courier New" w:cs="Courier New"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0">
    <w:nsid w:val="25D62FEA"/>
    <w:multiLevelType w:val="hybridMultilevel"/>
    <w:tmpl w:val="7562A9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2B57696F"/>
    <w:multiLevelType w:val="hybridMultilevel"/>
    <w:tmpl w:val="21426818"/>
    <w:lvl w:ilvl="0" w:tplc="3B987E66">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323308BC"/>
    <w:multiLevelType w:val="hybridMultilevel"/>
    <w:tmpl w:val="816A32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34BB386D"/>
    <w:multiLevelType w:val="hybridMultilevel"/>
    <w:tmpl w:val="B3BA95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36BC0067"/>
    <w:multiLevelType w:val="hybridMultilevel"/>
    <w:tmpl w:val="7DFA7F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37F503B8"/>
    <w:multiLevelType w:val="hybridMultilevel"/>
    <w:tmpl w:val="C93A67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3B591207"/>
    <w:multiLevelType w:val="hybridMultilevel"/>
    <w:tmpl w:val="A7A029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3F4C75B5"/>
    <w:multiLevelType w:val="hybridMultilevel"/>
    <w:tmpl w:val="06C89C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427A1232"/>
    <w:multiLevelType w:val="hybridMultilevel"/>
    <w:tmpl w:val="8A3458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452273E3"/>
    <w:multiLevelType w:val="hybridMultilevel"/>
    <w:tmpl w:val="3118B1E6"/>
    <w:lvl w:ilvl="0" w:tplc="9DAEC5D6">
      <w:start w:val="1"/>
      <w:numFmt w:val="bullet"/>
      <w:lvlText w:val="-"/>
      <w:lvlJc w:val="left"/>
      <w:pPr>
        <w:ind w:left="1428" w:hanging="360"/>
      </w:pPr>
      <w:rPr>
        <w:rFonts w:ascii="Times New Roman" w:eastAsiaTheme="minorHAnsi" w:hAnsi="Times New Roman" w:cs="Times New Roman" w:hint="default"/>
      </w:rPr>
    </w:lvl>
    <w:lvl w:ilvl="1" w:tplc="9DAEC5D6">
      <w:start w:val="1"/>
      <w:numFmt w:val="bullet"/>
      <w:lvlText w:val="-"/>
      <w:lvlJc w:val="left"/>
      <w:pPr>
        <w:ind w:left="2148" w:hanging="360"/>
      </w:pPr>
      <w:rPr>
        <w:rFonts w:ascii="Times New Roman" w:eastAsiaTheme="minorHAnsi" w:hAnsi="Times New Roman" w:cs="Times New Roman"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0">
    <w:nsid w:val="47177627"/>
    <w:multiLevelType w:val="multilevel"/>
    <w:tmpl w:val="FFDEA8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9A339C7"/>
    <w:multiLevelType w:val="hybridMultilevel"/>
    <w:tmpl w:val="B6A44278"/>
    <w:lvl w:ilvl="0" w:tplc="9DAEC5D6">
      <w:start w:val="1"/>
      <w:numFmt w:val="bullet"/>
      <w:lvlText w:val="-"/>
      <w:lvlJc w:val="left"/>
      <w:pPr>
        <w:ind w:left="1428" w:hanging="360"/>
      </w:pPr>
      <w:rPr>
        <w:rFonts w:ascii="Times New Roman" w:eastAsiaTheme="minorHAnsi" w:hAnsi="Times New Roman" w:cs="Times New Roman"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2">
    <w:nsid w:val="4D5C1613"/>
    <w:multiLevelType w:val="hybridMultilevel"/>
    <w:tmpl w:val="166C8DDC"/>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5340019C"/>
    <w:multiLevelType w:val="hybridMultilevel"/>
    <w:tmpl w:val="C53C2E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55A904B4"/>
    <w:multiLevelType w:val="hybridMultilevel"/>
    <w:tmpl w:val="1A9E6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56636671"/>
    <w:multiLevelType w:val="multilevel"/>
    <w:tmpl w:val="B8F66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97F1396"/>
    <w:multiLevelType w:val="hybridMultilevel"/>
    <w:tmpl w:val="3A7E6D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5CC246D5"/>
    <w:multiLevelType w:val="hybridMultilevel"/>
    <w:tmpl w:val="2A623E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683C1A3D"/>
    <w:multiLevelType w:val="hybridMultilevel"/>
    <w:tmpl w:val="8E5E4FA6"/>
    <w:lvl w:ilvl="0" w:tplc="BAF28004">
      <w:start w:val="10"/>
      <w:numFmt w:val="bullet"/>
      <w:lvlText w:val="-"/>
      <w:lvlJc w:val="left"/>
      <w:pPr>
        <w:ind w:left="1068" w:hanging="360"/>
      </w:pPr>
      <w:rPr>
        <w:rFonts w:ascii="Calibri" w:eastAsiaTheme="minorHAnsi" w:hAnsi="Calibri"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9">
    <w:nsid w:val="6B864BAB"/>
    <w:multiLevelType w:val="multilevel"/>
    <w:tmpl w:val="58C020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C263DEA"/>
    <w:multiLevelType w:val="hybridMultilevel"/>
    <w:tmpl w:val="E18EB1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6CCE662A"/>
    <w:multiLevelType w:val="hybridMultilevel"/>
    <w:tmpl w:val="898056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70AA7AEC"/>
    <w:multiLevelType w:val="hybridMultilevel"/>
    <w:tmpl w:val="E2CA0B72"/>
    <w:lvl w:ilvl="0" w:tplc="9DAEC5D6">
      <w:start w:val="1"/>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7287700B"/>
    <w:multiLevelType w:val="hybridMultilevel"/>
    <w:tmpl w:val="272870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76E62769"/>
    <w:multiLevelType w:val="hybridMultilevel"/>
    <w:tmpl w:val="2A8E0F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77F00029"/>
    <w:multiLevelType w:val="hybridMultilevel"/>
    <w:tmpl w:val="2682CF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77F074FB"/>
    <w:multiLevelType w:val="multilevel"/>
    <w:tmpl w:val="24D684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8AC3B9B"/>
    <w:multiLevelType w:val="multilevel"/>
    <w:tmpl w:val="B75031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7B4734A5"/>
    <w:multiLevelType w:val="hybridMultilevel"/>
    <w:tmpl w:val="B0A4FFBC"/>
    <w:lvl w:ilvl="0" w:tplc="BAF28004">
      <w:start w:val="10"/>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7FE25940"/>
    <w:multiLevelType w:val="hybridMultilevel"/>
    <w:tmpl w:val="60B6A6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9"/>
  </w:num>
  <w:num w:numId="2">
    <w:abstractNumId w:val="16"/>
  </w:num>
  <w:num w:numId="3">
    <w:abstractNumId w:val="42"/>
  </w:num>
  <w:num w:numId="4">
    <w:abstractNumId w:val="1"/>
  </w:num>
  <w:num w:numId="5">
    <w:abstractNumId w:val="25"/>
  </w:num>
  <w:num w:numId="6">
    <w:abstractNumId w:val="26"/>
  </w:num>
  <w:num w:numId="7">
    <w:abstractNumId w:val="6"/>
  </w:num>
  <w:num w:numId="8">
    <w:abstractNumId w:val="31"/>
  </w:num>
  <w:num w:numId="9">
    <w:abstractNumId w:val="36"/>
  </w:num>
  <w:num w:numId="10">
    <w:abstractNumId w:val="13"/>
  </w:num>
  <w:num w:numId="11">
    <w:abstractNumId w:val="29"/>
  </w:num>
  <w:num w:numId="12">
    <w:abstractNumId w:val="27"/>
  </w:num>
  <w:num w:numId="13">
    <w:abstractNumId w:val="48"/>
  </w:num>
  <w:num w:numId="14">
    <w:abstractNumId w:val="45"/>
  </w:num>
  <w:num w:numId="15">
    <w:abstractNumId w:val="2"/>
  </w:num>
  <w:num w:numId="16">
    <w:abstractNumId w:val="24"/>
  </w:num>
  <w:num w:numId="17">
    <w:abstractNumId w:val="34"/>
  </w:num>
  <w:num w:numId="18">
    <w:abstractNumId w:val="20"/>
  </w:num>
  <w:num w:numId="19">
    <w:abstractNumId w:val="12"/>
  </w:num>
  <w:num w:numId="20">
    <w:abstractNumId w:val="38"/>
  </w:num>
  <w:num w:numId="21">
    <w:abstractNumId w:val="0"/>
  </w:num>
  <w:num w:numId="22">
    <w:abstractNumId w:val="14"/>
  </w:num>
  <w:num w:numId="23">
    <w:abstractNumId w:val="7"/>
  </w:num>
  <w:num w:numId="24">
    <w:abstractNumId w:val="35"/>
  </w:num>
  <w:num w:numId="25">
    <w:abstractNumId w:val="41"/>
  </w:num>
  <w:num w:numId="26">
    <w:abstractNumId w:val="43"/>
  </w:num>
  <w:num w:numId="27">
    <w:abstractNumId w:val="3"/>
  </w:num>
  <w:num w:numId="28">
    <w:abstractNumId w:val="49"/>
  </w:num>
  <w:num w:numId="29">
    <w:abstractNumId w:val="28"/>
  </w:num>
  <w:num w:numId="30">
    <w:abstractNumId w:val="32"/>
  </w:num>
  <w:num w:numId="31">
    <w:abstractNumId w:val="30"/>
  </w:num>
  <w:num w:numId="32">
    <w:abstractNumId w:val="46"/>
  </w:num>
  <w:num w:numId="33">
    <w:abstractNumId w:val="39"/>
  </w:num>
  <w:num w:numId="34">
    <w:abstractNumId w:val="47"/>
  </w:num>
  <w:num w:numId="35">
    <w:abstractNumId w:val="4"/>
  </w:num>
  <w:num w:numId="36">
    <w:abstractNumId w:val="19"/>
  </w:num>
  <w:num w:numId="37">
    <w:abstractNumId w:val="37"/>
  </w:num>
  <w:num w:numId="38">
    <w:abstractNumId w:val="5"/>
  </w:num>
  <w:num w:numId="39">
    <w:abstractNumId w:val="23"/>
  </w:num>
  <w:num w:numId="40">
    <w:abstractNumId w:val="8"/>
  </w:num>
  <w:num w:numId="41">
    <w:abstractNumId w:val="11"/>
  </w:num>
  <w:num w:numId="42">
    <w:abstractNumId w:val="17"/>
  </w:num>
  <w:num w:numId="43">
    <w:abstractNumId w:val="10"/>
  </w:num>
  <w:num w:numId="44">
    <w:abstractNumId w:val="22"/>
  </w:num>
  <w:num w:numId="45">
    <w:abstractNumId w:val="18"/>
  </w:num>
  <w:num w:numId="46">
    <w:abstractNumId w:val="21"/>
  </w:num>
  <w:num w:numId="47">
    <w:abstractNumId w:val="15"/>
  </w:num>
  <w:num w:numId="48">
    <w:abstractNumId w:val="40"/>
  </w:num>
  <w:num w:numId="49">
    <w:abstractNumId w:val="44"/>
  </w:num>
  <w:num w:numId="50">
    <w:abstractNumId w:val="33"/>
  </w:num>
  <w:numIdMacAtCleanup w:val="4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Yolanda De la Hoz">
    <w15:presenceInfo w15:providerId="None" w15:userId="Yolanda De la Ho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28A4"/>
    <w:rsid w:val="000001BF"/>
    <w:rsid w:val="00000670"/>
    <w:rsid w:val="00001003"/>
    <w:rsid w:val="00003858"/>
    <w:rsid w:val="000060FE"/>
    <w:rsid w:val="00011D15"/>
    <w:rsid w:val="00013990"/>
    <w:rsid w:val="0001591C"/>
    <w:rsid w:val="0001690D"/>
    <w:rsid w:val="00020AD7"/>
    <w:rsid w:val="0002291A"/>
    <w:rsid w:val="0002383E"/>
    <w:rsid w:val="00025387"/>
    <w:rsid w:val="00026327"/>
    <w:rsid w:val="0002647C"/>
    <w:rsid w:val="000275F6"/>
    <w:rsid w:val="0003026D"/>
    <w:rsid w:val="000319D4"/>
    <w:rsid w:val="00032635"/>
    <w:rsid w:val="00032B8A"/>
    <w:rsid w:val="00037F3C"/>
    <w:rsid w:val="00042771"/>
    <w:rsid w:val="0004300C"/>
    <w:rsid w:val="00045950"/>
    <w:rsid w:val="00046F8F"/>
    <w:rsid w:val="000534DE"/>
    <w:rsid w:val="00053863"/>
    <w:rsid w:val="000620A7"/>
    <w:rsid w:val="000626A8"/>
    <w:rsid w:val="000636B7"/>
    <w:rsid w:val="00063D24"/>
    <w:rsid w:val="000640C9"/>
    <w:rsid w:val="00065C52"/>
    <w:rsid w:val="00067299"/>
    <w:rsid w:val="00067F3C"/>
    <w:rsid w:val="00071193"/>
    <w:rsid w:val="00072B35"/>
    <w:rsid w:val="00072B79"/>
    <w:rsid w:val="0007409E"/>
    <w:rsid w:val="00077357"/>
    <w:rsid w:val="000775FA"/>
    <w:rsid w:val="00081F94"/>
    <w:rsid w:val="0008518F"/>
    <w:rsid w:val="00085AAB"/>
    <w:rsid w:val="00087185"/>
    <w:rsid w:val="00087423"/>
    <w:rsid w:val="000909AE"/>
    <w:rsid w:val="00090CDD"/>
    <w:rsid w:val="00091874"/>
    <w:rsid w:val="000A4C80"/>
    <w:rsid w:val="000A6546"/>
    <w:rsid w:val="000B0564"/>
    <w:rsid w:val="000B22BE"/>
    <w:rsid w:val="000B5530"/>
    <w:rsid w:val="000B5681"/>
    <w:rsid w:val="000B5AAC"/>
    <w:rsid w:val="000B7268"/>
    <w:rsid w:val="000C09CF"/>
    <w:rsid w:val="000C121C"/>
    <w:rsid w:val="000C14F1"/>
    <w:rsid w:val="000C1B7F"/>
    <w:rsid w:val="000C21B0"/>
    <w:rsid w:val="000C32F8"/>
    <w:rsid w:val="000C55F4"/>
    <w:rsid w:val="000C5715"/>
    <w:rsid w:val="000C7421"/>
    <w:rsid w:val="000D0249"/>
    <w:rsid w:val="000D0864"/>
    <w:rsid w:val="000D4938"/>
    <w:rsid w:val="000D6016"/>
    <w:rsid w:val="000D6E7B"/>
    <w:rsid w:val="000D7F0A"/>
    <w:rsid w:val="000E4312"/>
    <w:rsid w:val="000E4791"/>
    <w:rsid w:val="000F3DE2"/>
    <w:rsid w:val="000F53AB"/>
    <w:rsid w:val="000F7528"/>
    <w:rsid w:val="001050D7"/>
    <w:rsid w:val="001100EF"/>
    <w:rsid w:val="00110692"/>
    <w:rsid w:val="00110973"/>
    <w:rsid w:val="00111C03"/>
    <w:rsid w:val="0011355F"/>
    <w:rsid w:val="00115FB3"/>
    <w:rsid w:val="001263BC"/>
    <w:rsid w:val="00127A82"/>
    <w:rsid w:val="00130FB3"/>
    <w:rsid w:val="00137B5B"/>
    <w:rsid w:val="00140205"/>
    <w:rsid w:val="0014230F"/>
    <w:rsid w:val="00145140"/>
    <w:rsid w:val="001458A3"/>
    <w:rsid w:val="00145D88"/>
    <w:rsid w:val="00146EDF"/>
    <w:rsid w:val="001476FD"/>
    <w:rsid w:val="00151CD9"/>
    <w:rsid w:val="00152267"/>
    <w:rsid w:val="001526DD"/>
    <w:rsid w:val="00152E0E"/>
    <w:rsid w:val="00153563"/>
    <w:rsid w:val="00153837"/>
    <w:rsid w:val="001562F1"/>
    <w:rsid w:val="00157D78"/>
    <w:rsid w:val="00157D86"/>
    <w:rsid w:val="00160F0C"/>
    <w:rsid w:val="00161B4A"/>
    <w:rsid w:val="00162022"/>
    <w:rsid w:val="0016246A"/>
    <w:rsid w:val="00164804"/>
    <w:rsid w:val="00164EE4"/>
    <w:rsid w:val="001707D1"/>
    <w:rsid w:val="00170E59"/>
    <w:rsid w:val="00171A39"/>
    <w:rsid w:val="00172503"/>
    <w:rsid w:val="00174065"/>
    <w:rsid w:val="00176F7E"/>
    <w:rsid w:val="00177DCB"/>
    <w:rsid w:val="00181E75"/>
    <w:rsid w:val="001837D4"/>
    <w:rsid w:val="00183FA1"/>
    <w:rsid w:val="001843FF"/>
    <w:rsid w:val="00191F97"/>
    <w:rsid w:val="001944BD"/>
    <w:rsid w:val="001965F4"/>
    <w:rsid w:val="001A0AC7"/>
    <w:rsid w:val="001A23AD"/>
    <w:rsid w:val="001A2673"/>
    <w:rsid w:val="001A2C78"/>
    <w:rsid w:val="001A3EC6"/>
    <w:rsid w:val="001A4B43"/>
    <w:rsid w:val="001B0231"/>
    <w:rsid w:val="001B0286"/>
    <w:rsid w:val="001B1F7D"/>
    <w:rsid w:val="001B3180"/>
    <w:rsid w:val="001B678B"/>
    <w:rsid w:val="001C0063"/>
    <w:rsid w:val="001C08C0"/>
    <w:rsid w:val="001C1869"/>
    <w:rsid w:val="001C4C9F"/>
    <w:rsid w:val="001C66F5"/>
    <w:rsid w:val="001D1782"/>
    <w:rsid w:val="001D2011"/>
    <w:rsid w:val="001D40FE"/>
    <w:rsid w:val="001D42CB"/>
    <w:rsid w:val="001D5A9D"/>
    <w:rsid w:val="001D63C4"/>
    <w:rsid w:val="001D722B"/>
    <w:rsid w:val="001D7CC1"/>
    <w:rsid w:val="001E1881"/>
    <w:rsid w:val="001E4458"/>
    <w:rsid w:val="001E61A1"/>
    <w:rsid w:val="001F0AC3"/>
    <w:rsid w:val="001F2294"/>
    <w:rsid w:val="001F2E39"/>
    <w:rsid w:val="001F3F15"/>
    <w:rsid w:val="001F6359"/>
    <w:rsid w:val="001F7B88"/>
    <w:rsid w:val="002005A8"/>
    <w:rsid w:val="002037B2"/>
    <w:rsid w:val="00204BCE"/>
    <w:rsid w:val="00210EAB"/>
    <w:rsid w:val="00211E1D"/>
    <w:rsid w:val="00212716"/>
    <w:rsid w:val="00216459"/>
    <w:rsid w:val="00220AA3"/>
    <w:rsid w:val="002218FE"/>
    <w:rsid w:val="00224366"/>
    <w:rsid w:val="0022604B"/>
    <w:rsid w:val="00226839"/>
    <w:rsid w:val="00230B7D"/>
    <w:rsid w:val="00231AD7"/>
    <w:rsid w:val="00232040"/>
    <w:rsid w:val="00234090"/>
    <w:rsid w:val="0023669B"/>
    <w:rsid w:val="00237AB3"/>
    <w:rsid w:val="00243AFC"/>
    <w:rsid w:val="00244127"/>
    <w:rsid w:val="00244B31"/>
    <w:rsid w:val="00244CAD"/>
    <w:rsid w:val="00262F73"/>
    <w:rsid w:val="002663D7"/>
    <w:rsid w:val="00275A5B"/>
    <w:rsid w:val="0028136C"/>
    <w:rsid w:val="002818A6"/>
    <w:rsid w:val="00281AB9"/>
    <w:rsid w:val="00284DC4"/>
    <w:rsid w:val="00285835"/>
    <w:rsid w:val="00285FAA"/>
    <w:rsid w:val="00286A3B"/>
    <w:rsid w:val="002909E6"/>
    <w:rsid w:val="00291FD3"/>
    <w:rsid w:val="002920A9"/>
    <w:rsid w:val="00294168"/>
    <w:rsid w:val="00295286"/>
    <w:rsid w:val="00297915"/>
    <w:rsid w:val="002A02D8"/>
    <w:rsid w:val="002A2732"/>
    <w:rsid w:val="002A277E"/>
    <w:rsid w:val="002A3175"/>
    <w:rsid w:val="002A4003"/>
    <w:rsid w:val="002A438A"/>
    <w:rsid w:val="002A492D"/>
    <w:rsid w:val="002A4A83"/>
    <w:rsid w:val="002A5BAB"/>
    <w:rsid w:val="002B0876"/>
    <w:rsid w:val="002B1EE5"/>
    <w:rsid w:val="002B260D"/>
    <w:rsid w:val="002B3F19"/>
    <w:rsid w:val="002B48B6"/>
    <w:rsid w:val="002B4C18"/>
    <w:rsid w:val="002B4FC3"/>
    <w:rsid w:val="002B593E"/>
    <w:rsid w:val="002B5F7B"/>
    <w:rsid w:val="002B69E9"/>
    <w:rsid w:val="002B7F9A"/>
    <w:rsid w:val="002C1F71"/>
    <w:rsid w:val="002C34D5"/>
    <w:rsid w:val="002C354D"/>
    <w:rsid w:val="002C37C6"/>
    <w:rsid w:val="002C4296"/>
    <w:rsid w:val="002D05B0"/>
    <w:rsid w:val="002D14C8"/>
    <w:rsid w:val="002D211F"/>
    <w:rsid w:val="002D4B6A"/>
    <w:rsid w:val="002D78B2"/>
    <w:rsid w:val="002E0249"/>
    <w:rsid w:val="002E0276"/>
    <w:rsid w:val="002E29B8"/>
    <w:rsid w:val="002F01AF"/>
    <w:rsid w:val="002F1A11"/>
    <w:rsid w:val="002F2410"/>
    <w:rsid w:val="002F31BC"/>
    <w:rsid w:val="002F35C8"/>
    <w:rsid w:val="002F583B"/>
    <w:rsid w:val="002F6AB4"/>
    <w:rsid w:val="00300D5D"/>
    <w:rsid w:val="0030156A"/>
    <w:rsid w:val="00302E26"/>
    <w:rsid w:val="00302F61"/>
    <w:rsid w:val="00303C00"/>
    <w:rsid w:val="00304EC8"/>
    <w:rsid w:val="0030506A"/>
    <w:rsid w:val="00306D42"/>
    <w:rsid w:val="00307169"/>
    <w:rsid w:val="0031088C"/>
    <w:rsid w:val="00311318"/>
    <w:rsid w:val="00315923"/>
    <w:rsid w:val="0031679B"/>
    <w:rsid w:val="00316A9F"/>
    <w:rsid w:val="00320033"/>
    <w:rsid w:val="00320C82"/>
    <w:rsid w:val="003266A8"/>
    <w:rsid w:val="0032677C"/>
    <w:rsid w:val="00326F27"/>
    <w:rsid w:val="00331EA7"/>
    <w:rsid w:val="0033230F"/>
    <w:rsid w:val="003353FB"/>
    <w:rsid w:val="00340C5F"/>
    <w:rsid w:val="00343A0A"/>
    <w:rsid w:val="003461F7"/>
    <w:rsid w:val="0034782F"/>
    <w:rsid w:val="00347E6E"/>
    <w:rsid w:val="00347FF8"/>
    <w:rsid w:val="0035058B"/>
    <w:rsid w:val="0035287D"/>
    <w:rsid w:val="003539C8"/>
    <w:rsid w:val="00354454"/>
    <w:rsid w:val="003605A8"/>
    <w:rsid w:val="003615C1"/>
    <w:rsid w:val="003619F2"/>
    <w:rsid w:val="00361C31"/>
    <w:rsid w:val="00364945"/>
    <w:rsid w:val="00365142"/>
    <w:rsid w:val="00365501"/>
    <w:rsid w:val="003656DF"/>
    <w:rsid w:val="00366518"/>
    <w:rsid w:val="00366C23"/>
    <w:rsid w:val="00367B39"/>
    <w:rsid w:val="00372C69"/>
    <w:rsid w:val="00372D47"/>
    <w:rsid w:val="00373398"/>
    <w:rsid w:val="00373A0D"/>
    <w:rsid w:val="003759CE"/>
    <w:rsid w:val="00375AAB"/>
    <w:rsid w:val="0037667A"/>
    <w:rsid w:val="00376B8F"/>
    <w:rsid w:val="0038292C"/>
    <w:rsid w:val="00384535"/>
    <w:rsid w:val="00386F7A"/>
    <w:rsid w:val="00390143"/>
    <w:rsid w:val="00390BF7"/>
    <w:rsid w:val="00390D43"/>
    <w:rsid w:val="00391B0D"/>
    <w:rsid w:val="00394C4F"/>
    <w:rsid w:val="003A417A"/>
    <w:rsid w:val="003A5BBB"/>
    <w:rsid w:val="003A5FE0"/>
    <w:rsid w:val="003A623A"/>
    <w:rsid w:val="003B0343"/>
    <w:rsid w:val="003B1D49"/>
    <w:rsid w:val="003B3CB8"/>
    <w:rsid w:val="003B4146"/>
    <w:rsid w:val="003C2C01"/>
    <w:rsid w:val="003C61A1"/>
    <w:rsid w:val="003C6E07"/>
    <w:rsid w:val="003C7DB9"/>
    <w:rsid w:val="003D187D"/>
    <w:rsid w:val="003D2B0B"/>
    <w:rsid w:val="003D5BB9"/>
    <w:rsid w:val="003E1A88"/>
    <w:rsid w:val="003E2310"/>
    <w:rsid w:val="003E2683"/>
    <w:rsid w:val="003E3A1A"/>
    <w:rsid w:val="003E3C96"/>
    <w:rsid w:val="003E53D0"/>
    <w:rsid w:val="003F0175"/>
    <w:rsid w:val="003F0E0A"/>
    <w:rsid w:val="003F10E7"/>
    <w:rsid w:val="003F2C94"/>
    <w:rsid w:val="003F4BB4"/>
    <w:rsid w:val="003F5FE0"/>
    <w:rsid w:val="003F686E"/>
    <w:rsid w:val="003F7A81"/>
    <w:rsid w:val="00400E10"/>
    <w:rsid w:val="00401A95"/>
    <w:rsid w:val="00402ED4"/>
    <w:rsid w:val="0040330D"/>
    <w:rsid w:val="004043C4"/>
    <w:rsid w:val="004058CC"/>
    <w:rsid w:val="0040611E"/>
    <w:rsid w:val="00410FBE"/>
    <w:rsid w:val="00414A2C"/>
    <w:rsid w:val="0041706F"/>
    <w:rsid w:val="0041709B"/>
    <w:rsid w:val="0041761D"/>
    <w:rsid w:val="00420383"/>
    <w:rsid w:val="004205DE"/>
    <w:rsid w:val="00421E54"/>
    <w:rsid w:val="00425E54"/>
    <w:rsid w:val="0042688D"/>
    <w:rsid w:val="0043121F"/>
    <w:rsid w:val="00431E44"/>
    <w:rsid w:val="0043257C"/>
    <w:rsid w:val="004326F8"/>
    <w:rsid w:val="00433004"/>
    <w:rsid w:val="00433E0E"/>
    <w:rsid w:val="004352B9"/>
    <w:rsid w:val="004356FF"/>
    <w:rsid w:val="00441AD1"/>
    <w:rsid w:val="00444F29"/>
    <w:rsid w:val="00446F3B"/>
    <w:rsid w:val="00447EC5"/>
    <w:rsid w:val="0045018E"/>
    <w:rsid w:val="004521A9"/>
    <w:rsid w:val="0045538C"/>
    <w:rsid w:val="004555F8"/>
    <w:rsid w:val="004625D4"/>
    <w:rsid w:val="00464076"/>
    <w:rsid w:val="00465ABF"/>
    <w:rsid w:val="0046633D"/>
    <w:rsid w:val="00467A21"/>
    <w:rsid w:val="00470E7B"/>
    <w:rsid w:val="004719BA"/>
    <w:rsid w:val="00472A33"/>
    <w:rsid w:val="00472BE2"/>
    <w:rsid w:val="004732D1"/>
    <w:rsid w:val="00475075"/>
    <w:rsid w:val="00476713"/>
    <w:rsid w:val="00477335"/>
    <w:rsid w:val="00477B9D"/>
    <w:rsid w:val="0048027F"/>
    <w:rsid w:val="00480795"/>
    <w:rsid w:val="00483311"/>
    <w:rsid w:val="00483CC0"/>
    <w:rsid w:val="0048513F"/>
    <w:rsid w:val="00485368"/>
    <w:rsid w:val="00485CEC"/>
    <w:rsid w:val="00486513"/>
    <w:rsid w:val="0048657B"/>
    <w:rsid w:val="00487374"/>
    <w:rsid w:val="00490BB3"/>
    <w:rsid w:val="00492CA3"/>
    <w:rsid w:val="004970B5"/>
    <w:rsid w:val="00497C0E"/>
    <w:rsid w:val="004A03AF"/>
    <w:rsid w:val="004A0E41"/>
    <w:rsid w:val="004A6BBC"/>
    <w:rsid w:val="004B22DB"/>
    <w:rsid w:val="004B2F2C"/>
    <w:rsid w:val="004B493D"/>
    <w:rsid w:val="004B4A83"/>
    <w:rsid w:val="004B63EE"/>
    <w:rsid w:val="004B6917"/>
    <w:rsid w:val="004C1591"/>
    <w:rsid w:val="004C16AF"/>
    <w:rsid w:val="004C3F81"/>
    <w:rsid w:val="004C41EF"/>
    <w:rsid w:val="004C601A"/>
    <w:rsid w:val="004C62FC"/>
    <w:rsid w:val="004C69E1"/>
    <w:rsid w:val="004D00AD"/>
    <w:rsid w:val="004D0494"/>
    <w:rsid w:val="004D10D4"/>
    <w:rsid w:val="004D2311"/>
    <w:rsid w:val="004D2590"/>
    <w:rsid w:val="004D39EA"/>
    <w:rsid w:val="004D71C4"/>
    <w:rsid w:val="004E2786"/>
    <w:rsid w:val="004E3F0B"/>
    <w:rsid w:val="004E441D"/>
    <w:rsid w:val="004F1C90"/>
    <w:rsid w:val="004F4C25"/>
    <w:rsid w:val="004F642E"/>
    <w:rsid w:val="00503904"/>
    <w:rsid w:val="00505D32"/>
    <w:rsid w:val="00506EC1"/>
    <w:rsid w:val="005077EB"/>
    <w:rsid w:val="00512053"/>
    <w:rsid w:val="005131F5"/>
    <w:rsid w:val="005137A5"/>
    <w:rsid w:val="00514AF3"/>
    <w:rsid w:val="005175F6"/>
    <w:rsid w:val="00517C67"/>
    <w:rsid w:val="00517F59"/>
    <w:rsid w:val="00524B54"/>
    <w:rsid w:val="005312CF"/>
    <w:rsid w:val="00531714"/>
    <w:rsid w:val="00531D1D"/>
    <w:rsid w:val="005344CE"/>
    <w:rsid w:val="005357E0"/>
    <w:rsid w:val="005358AF"/>
    <w:rsid w:val="00540E6D"/>
    <w:rsid w:val="005471F2"/>
    <w:rsid w:val="005532EF"/>
    <w:rsid w:val="00553A88"/>
    <w:rsid w:val="0055531B"/>
    <w:rsid w:val="00557542"/>
    <w:rsid w:val="00560BEA"/>
    <w:rsid w:val="00561A83"/>
    <w:rsid w:val="005627CC"/>
    <w:rsid w:val="0056318E"/>
    <w:rsid w:val="0056341F"/>
    <w:rsid w:val="00564E9F"/>
    <w:rsid w:val="00566795"/>
    <w:rsid w:val="00567C87"/>
    <w:rsid w:val="00567EF3"/>
    <w:rsid w:val="00572861"/>
    <w:rsid w:val="00572C47"/>
    <w:rsid w:val="00573618"/>
    <w:rsid w:val="00581BBC"/>
    <w:rsid w:val="00582430"/>
    <w:rsid w:val="005824FE"/>
    <w:rsid w:val="0058402F"/>
    <w:rsid w:val="005864BD"/>
    <w:rsid w:val="00587953"/>
    <w:rsid w:val="00592616"/>
    <w:rsid w:val="00592AD6"/>
    <w:rsid w:val="005949EF"/>
    <w:rsid w:val="00594F3C"/>
    <w:rsid w:val="0059581E"/>
    <w:rsid w:val="00596276"/>
    <w:rsid w:val="005A18AD"/>
    <w:rsid w:val="005A18E2"/>
    <w:rsid w:val="005A2692"/>
    <w:rsid w:val="005A4135"/>
    <w:rsid w:val="005A68D1"/>
    <w:rsid w:val="005B082C"/>
    <w:rsid w:val="005B1272"/>
    <w:rsid w:val="005B1FD2"/>
    <w:rsid w:val="005B2930"/>
    <w:rsid w:val="005B4F9C"/>
    <w:rsid w:val="005B5D64"/>
    <w:rsid w:val="005B63CA"/>
    <w:rsid w:val="005C4879"/>
    <w:rsid w:val="005C5C49"/>
    <w:rsid w:val="005D00BF"/>
    <w:rsid w:val="005D409B"/>
    <w:rsid w:val="005E006A"/>
    <w:rsid w:val="005E193C"/>
    <w:rsid w:val="005E4058"/>
    <w:rsid w:val="005E42B3"/>
    <w:rsid w:val="005E4B99"/>
    <w:rsid w:val="005E50EA"/>
    <w:rsid w:val="005E5A38"/>
    <w:rsid w:val="005E6017"/>
    <w:rsid w:val="005E6182"/>
    <w:rsid w:val="005F0C98"/>
    <w:rsid w:val="005F1CAD"/>
    <w:rsid w:val="005F24F5"/>
    <w:rsid w:val="005F2C5C"/>
    <w:rsid w:val="005F2D93"/>
    <w:rsid w:val="005F5949"/>
    <w:rsid w:val="005F5A1D"/>
    <w:rsid w:val="005F7BED"/>
    <w:rsid w:val="005F7E37"/>
    <w:rsid w:val="006001E6"/>
    <w:rsid w:val="00602105"/>
    <w:rsid w:val="00604847"/>
    <w:rsid w:val="006060D5"/>
    <w:rsid w:val="00606C83"/>
    <w:rsid w:val="0061257A"/>
    <w:rsid w:val="0061270D"/>
    <w:rsid w:val="00613F99"/>
    <w:rsid w:val="00614866"/>
    <w:rsid w:val="0062351C"/>
    <w:rsid w:val="006258C9"/>
    <w:rsid w:val="0063125C"/>
    <w:rsid w:val="006322CA"/>
    <w:rsid w:val="00633060"/>
    <w:rsid w:val="00633D68"/>
    <w:rsid w:val="006342C4"/>
    <w:rsid w:val="006370CA"/>
    <w:rsid w:val="00643AD7"/>
    <w:rsid w:val="00645048"/>
    <w:rsid w:val="00646CF2"/>
    <w:rsid w:val="00652E0A"/>
    <w:rsid w:val="00653D6E"/>
    <w:rsid w:val="00654708"/>
    <w:rsid w:val="006571F1"/>
    <w:rsid w:val="00660D78"/>
    <w:rsid w:val="0066243E"/>
    <w:rsid w:val="00662B35"/>
    <w:rsid w:val="006642BB"/>
    <w:rsid w:val="00664A31"/>
    <w:rsid w:val="0066743A"/>
    <w:rsid w:val="00667B8D"/>
    <w:rsid w:val="00672D90"/>
    <w:rsid w:val="00673439"/>
    <w:rsid w:val="00673BB8"/>
    <w:rsid w:val="006747B7"/>
    <w:rsid w:val="00674A70"/>
    <w:rsid w:val="00674C7C"/>
    <w:rsid w:val="00675485"/>
    <w:rsid w:val="006758C8"/>
    <w:rsid w:val="006839ED"/>
    <w:rsid w:val="00684C23"/>
    <w:rsid w:val="00684CFC"/>
    <w:rsid w:val="0068587B"/>
    <w:rsid w:val="006863EE"/>
    <w:rsid w:val="00686EA6"/>
    <w:rsid w:val="00691D20"/>
    <w:rsid w:val="0069236F"/>
    <w:rsid w:val="00693A5F"/>
    <w:rsid w:val="00695E5A"/>
    <w:rsid w:val="00695EA0"/>
    <w:rsid w:val="00696237"/>
    <w:rsid w:val="00696B03"/>
    <w:rsid w:val="006A08D1"/>
    <w:rsid w:val="006A2543"/>
    <w:rsid w:val="006A368D"/>
    <w:rsid w:val="006A3E81"/>
    <w:rsid w:val="006A5BBC"/>
    <w:rsid w:val="006A71EF"/>
    <w:rsid w:val="006B105C"/>
    <w:rsid w:val="006B4D6D"/>
    <w:rsid w:val="006B60ED"/>
    <w:rsid w:val="006B780D"/>
    <w:rsid w:val="006B7969"/>
    <w:rsid w:val="006C1D5F"/>
    <w:rsid w:val="006C1DE0"/>
    <w:rsid w:val="006C23D7"/>
    <w:rsid w:val="006C2F89"/>
    <w:rsid w:val="006C6643"/>
    <w:rsid w:val="006C7554"/>
    <w:rsid w:val="006D2C32"/>
    <w:rsid w:val="006D454B"/>
    <w:rsid w:val="006D60DD"/>
    <w:rsid w:val="006D6885"/>
    <w:rsid w:val="006D6C92"/>
    <w:rsid w:val="006D6DD0"/>
    <w:rsid w:val="006D7551"/>
    <w:rsid w:val="006E07DB"/>
    <w:rsid w:val="006E387F"/>
    <w:rsid w:val="006E4175"/>
    <w:rsid w:val="006E6522"/>
    <w:rsid w:val="006F24E1"/>
    <w:rsid w:val="006F29C2"/>
    <w:rsid w:val="006F4F74"/>
    <w:rsid w:val="006F519C"/>
    <w:rsid w:val="007004D6"/>
    <w:rsid w:val="00700C49"/>
    <w:rsid w:val="00701460"/>
    <w:rsid w:val="007020C0"/>
    <w:rsid w:val="007021FA"/>
    <w:rsid w:val="00703B2A"/>
    <w:rsid w:val="00704849"/>
    <w:rsid w:val="00706FD5"/>
    <w:rsid w:val="00707EA2"/>
    <w:rsid w:val="00711A0E"/>
    <w:rsid w:val="00711B6C"/>
    <w:rsid w:val="00713ADE"/>
    <w:rsid w:val="00713E9B"/>
    <w:rsid w:val="00722762"/>
    <w:rsid w:val="00723809"/>
    <w:rsid w:val="00733AAB"/>
    <w:rsid w:val="0073511B"/>
    <w:rsid w:val="00735D0C"/>
    <w:rsid w:val="00735F90"/>
    <w:rsid w:val="00736A1E"/>
    <w:rsid w:val="0073749E"/>
    <w:rsid w:val="00740510"/>
    <w:rsid w:val="00744190"/>
    <w:rsid w:val="007442D1"/>
    <w:rsid w:val="00747D8C"/>
    <w:rsid w:val="0075262A"/>
    <w:rsid w:val="007534DB"/>
    <w:rsid w:val="00753F95"/>
    <w:rsid w:val="00754452"/>
    <w:rsid w:val="007555FE"/>
    <w:rsid w:val="007561A4"/>
    <w:rsid w:val="00756E95"/>
    <w:rsid w:val="0076057E"/>
    <w:rsid w:val="00761F71"/>
    <w:rsid w:val="00762544"/>
    <w:rsid w:val="00763963"/>
    <w:rsid w:val="00763C69"/>
    <w:rsid w:val="0076429C"/>
    <w:rsid w:val="00766390"/>
    <w:rsid w:val="0076652C"/>
    <w:rsid w:val="0077108F"/>
    <w:rsid w:val="00771B39"/>
    <w:rsid w:val="00772368"/>
    <w:rsid w:val="00776866"/>
    <w:rsid w:val="007806C8"/>
    <w:rsid w:val="00781D9F"/>
    <w:rsid w:val="007846CE"/>
    <w:rsid w:val="00785292"/>
    <w:rsid w:val="00786FEA"/>
    <w:rsid w:val="007942AA"/>
    <w:rsid w:val="00797374"/>
    <w:rsid w:val="007A050D"/>
    <w:rsid w:val="007A146D"/>
    <w:rsid w:val="007A1F9D"/>
    <w:rsid w:val="007A610B"/>
    <w:rsid w:val="007A6FC2"/>
    <w:rsid w:val="007B033A"/>
    <w:rsid w:val="007B0BD9"/>
    <w:rsid w:val="007B4D68"/>
    <w:rsid w:val="007B58C6"/>
    <w:rsid w:val="007C15E2"/>
    <w:rsid w:val="007C5032"/>
    <w:rsid w:val="007C6D61"/>
    <w:rsid w:val="007C7C23"/>
    <w:rsid w:val="007D0289"/>
    <w:rsid w:val="007D0EDD"/>
    <w:rsid w:val="007D2070"/>
    <w:rsid w:val="007D3314"/>
    <w:rsid w:val="007D4909"/>
    <w:rsid w:val="007E08DD"/>
    <w:rsid w:val="007E1A25"/>
    <w:rsid w:val="007E5C45"/>
    <w:rsid w:val="007E5C80"/>
    <w:rsid w:val="007E6350"/>
    <w:rsid w:val="007E6BCF"/>
    <w:rsid w:val="007E7FA1"/>
    <w:rsid w:val="007F0157"/>
    <w:rsid w:val="007F0C49"/>
    <w:rsid w:val="007F0F9D"/>
    <w:rsid w:val="007F4F17"/>
    <w:rsid w:val="007F79D2"/>
    <w:rsid w:val="00800647"/>
    <w:rsid w:val="0080185E"/>
    <w:rsid w:val="0080267C"/>
    <w:rsid w:val="00802C8E"/>
    <w:rsid w:val="00802E51"/>
    <w:rsid w:val="00803077"/>
    <w:rsid w:val="00803927"/>
    <w:rsid w:val="00803BC7"/>
    <w:rsid w:val="0080496D"/>
    <w:rsid w:val="00804B90"/>
    <w:rsid w:val="00805906"/>
    <w:rsid w:val="00805B9F"/>
    <w:rsid w:val="008104B8"/>
    <w:rsid w:val="00812B6E"/>
    <w:rsid w:val="00814104"/>
    <w:rsid w:val="00816408"/>
    <w:rsid w:val="00817D89"/>
    <w:rsid w:val="00823565"/>
    <w:rsid w:val="008245DE"/>
    <w:rsid w:val="00825A68"/>
    <w:rsid w:val="0082737D"/>
    <w:rsid w:val="00830399"/>
    <w:rsid w:val="00830605"/>
    <w:rsid w:val="00831353"/>
    <w:rsid w:val="00833E77"/>
    <w:rsid w:val="00834036"/>
    <w:rsid w:val="00841074"/>
    <w:rsid w:val="0084150D"/>
    <w:rsid w:val="00844CBC"/>
    <w:rsid w:val="008467C1"/>
    <w:rsid w:val="008467D2"/>
    <w:rsid w:val="00850649"/>
    <w:rsid w:val="0085207D"/>
    <w:rsid w:val="00861933"/>
    <w:rsid w:val="00861BBF"/>
    <w:rsid w:val="00864597"/>
    <w:rsid w:val="008661DA"/>
    <w:rsid w:val="0086798E"/>
    <w:rsid w:val="00867F84"/>
    <w:rsid w:val="008725E5"/>
    <w:rsid w:val="008731BB"/>
    <w:rsid w:val="008745F6"/>
    <w:rsid w:val="00874EF0"/>
    <w:rsid w:val="00874FCF"/>
    <w:rsid w:val="0087573C"/>
    <w:rsid w:val="00880183"/>
    <w:rsid w:val="00881598"/>
    <w:rsid w:val="008823D3"/>
    <w:rsid w:val="008850B3"/>
    <w:rsid w:val="008957CC"/>
    <w:rsid w:val="00896E62"/>
    <w:rsid w:val="008A0903"/>
    <w:rsid w:val="008A7613"/>
    <w:rsid w:val="008A796B"/>
    <w:rsid w:val="008B144C"/>
    <w:rsid w:val="008B1C86"/>
    <w:rsid w:val="008B4663"/>
    <w:rsid w:val="008B71C3"/>
    <w:rsid w:val="008B7383"/>
    <w:rsid w:val="008C106F"/>
    <w:rsid w:val="008C2025"/>
    <w:rsid w:val="008C4144"/>
    <w:rsid w:val="008C454B"/>
    <w:rsid w:val="008C491A"/>
    <w:rsid w:val="008C5358"/>
    <w:rsid w:val="008C635A"/>
    <w:rsid w:val="008C777D"/>
    <w:rsid w:val="008D25CD"/>
    <w:rsid w:val="008D2ED0"/>
    <w:rsid w:val="008D366E"/>
    <w:rsid w:val="008D49A5"/>
    <w:rsid w:val="008D62AF"/>
    <w:rsid w:val="008D74C9"/>
    <w:rsid w:val="008E02D5"/>
    <w:rsid w:val="008E661E"/>
    <w:rsid w:val="008F17DD"/>
    <w:rsid w:val="008F263D"/>
    <w:rsid w:val="008F3692"/>
    <w:rsid w:val="008F4F7F"/>
    <w:rsid w:val="008F59CC"/>
    <w:rsid w:val="008F6102"/>
    <w:rsid w:val="008F6276"/>
    <w:rsid w:val="008F6D82"/>
    <w:rsid w:val="008F6EAE"/>
    <w:rsid w:val="008F7442"/>
    <w:rsid w:val="008F775D"/>
    <w:rsid w:val="008F7A79"/>
    <w:rsid w:val="008F7F3B"/>
    <w:rsid w:val="009004E3"/>
    <w:rsid w:val="00905B41"/>
    <w:rsid w:val="00907EBB"/>
    <w:rsid w:val="00912965"/>
    <w:rsid w:val="00913D97"/>
    <w:rsid w:val="0091420A"/>
    <w:rsid w:val="00914543"/>
    <w:rsid w:val="00915790"/>
    <w:rsid w:val="00917E7E"/>
    <w:rsid w:val="009227A4"/>
    <w:rsid w:val="0092328C"/>
    <w:rsid w:val="00924CBB"/>
    <w:rsid w:val="00925122"/>
    <w:rsid w:val="009260E8"/>
    <w:rsid w:val="00926D15"/>
    <w:rsid w:val="00930F39"/>
    <w:rsid w:val="009310D8"/>
    <w:rsid w:val="0093364C"/>
    <w:rsid w:val="00934CB0"/>
    <w:rsid w:val="00935E4A"/>
    <w:rsid w:val="009368C3"/>
    <w:rsid w:val="00937D1F"/>
    <w:rsid w:val="009462F9"/>
    <w:rsid w:val="0095000D"/>
    <w:rsid w:val="00950031"/>
    <w:rsid w:val="00951192"/>
    <w:rsid w:val="009514B4"/>
    <w:rsid w:val="0095185E"/>
    <w:rsid w:val="00955017"/>
    <w:rsid w:val="00955941"/>
    <w:rsid w:val="0095594E"/>
    <w:rsid w:val="009561A9"/>
    <w:rsid w:val="00960DEE"/>
    <w:rsid w:val="00960FA1"/>
    <w:rsid w:val="009612B2"/>
    <w:rsid w:val="00961D3D"/>
    <w:rsid w:val="00963CA0"/>
    <w:rsid w:val="0096551E"/>
    <w:rsid w:val="00966330"/>
    <w:rsid w:val="00967FB7"/>
    <w:rsid w:val="0097220D"/>
    <w:rsid w:val="0097263D"/>
    <w:rsid w:val="0097287E"/>
    <w:rsid w:val="00972B0B"/>
    <w:rsid w:val="00972DE4"/>
    <w:rsid w:val="00974238"/>
    <w:rsid w:val="00974263"/>
    <w:rsid w:val="009758FC"/>
    <w:rsid w:val="009806EA"/>
    <w:rsid w:val="00981A6A"/>
    <w:rsid w:val="00987B77"/>
    <w:rsid w:val="009907DC"/>
    <w:rsid w:val="00991479"/>
    <w:rsid w:val="00991772"/>
    <w:rsid w:val="0099220C"/>
    <w:rsid w:val="009930A1"/>
    <w:rsid w:val="00994CEB"/>
    <w:rsid w:val="00994F52"/>
    <w:rsid w:val="00995181"/>
    <w:rsid w:val="009A0E15"/>
    <w:rsid w:val="009A15B7"/>
    <w:rsid w:val="009A2603"/>
    <w:rsid w:val="009A261A"/>
    <w:rsid w:val="009A28A4"/>
    <w:rsid w:val="009A508E"/>
    <w:rsid w:val="009A58B7"/>
    <w:rsid w:val="009A6E10"/>
    <w:rsid w:val="009A7BA6"/>
    <w:rsid w:val="009B0022"/>
    <w:rsid w:val="009B36DA"/>
    <w:rsid w:val="009B548D"/>
    <w:rsid w:val="009B5FE2"/>
    <w:rsid w:val="009C014B"/>
    <w:rsid w:val="009C139D"/>
    <w:rsid w:val="009C2DC0"/>
    <w:rsid w:val="009C51EC"/>
    <w:rsid w:val="009D0D15"/>
    <w:rsid w:val="009D117C"/>
    <w:rsid w:val="009D3958"/>
    <w:rsid w:val="009D493A"/>
    <w:rsid w:val="009E0209"/>
    <w:rsid w:val="009E056F"/>
    <w:rsid w:val="009E0903"/>
    <w:rsid w:val="009E29F4"/>
    <w:rsid w:val="009E4538"/>
    <w:rsid w:val="009E590B"/>
    <w:rsid w:val="009E64DA"/>
    <w:rsid w:val="009F1CD8"/>
    <w:rsid w:val="009F269B"/>
    <w:rsid w:val="009F4713"/>
    <w:rsid w:val="009F5B4E"/>
    <w:rsid w:val="00A00257"/>
    <w:rsid w:val="00A016D7"/>
    <w:rsid w:val="00A03134"/>
    <w:rsid w:val="00A031A1"/>
    <w:rsid w:val="00A06695"/>
    <w:rsid w:val="00A07D17"/>
    <w:rsid w:val="00A07E74"/>
    <w:rsid w:val="00A10A0D"/>
    <w:rsid w:val="00A11B68"/>
    <w:rsid w:val="00A1234A"/>
    <w:rsid w:val="00A1375B"/>
    <w:rsid w:val="00A1481F"/>
    <w:rsid w:val="00A152E6"/>
    <w:rsid w:val="00A156AB"/>
    <w:rsid w:val="00A15A81"/>
    <w:rsid w:val="00A15FBE"/>
    <w:rsid w:val="00A164C2"/>
    <w:rsid w:val="00A1793C"/>
    <w:rsid w:val="00A212BC"/>
    <w:rsid w:val="00A234AD"/>
    <w:rsid w:val="00A2547B"/>
    <w:rsid w:val="00A25E7B"/>
    <w:rsid w:val="00A317E0"/>
    <w:rsid w:val="00A3382E"/>
    <w:rsid w:val="00A347A9"/>
    <w:rsid w:val="00A34FE1"/>
    <w:rsid w:val="00A35ADC"/>
    <w:rsid w:val="00A40538"/>
    <w:rsid w:val="00A421FD"/>
    <w:rsid w:val="00A47227"/>
    <w:rsid w:val="00A5000B"/>
    <w:rsid w:val="00A53A94"/>
    <w:rsid w:val="00A5457C"/>
    <w:rsid w:val="00A54E5C"/>
    <w:rsid w:val="00A55139"/>
    <w:rsid w:val="00A551C3"/>
    <w:rsid w:val="00A60BC2"/>
    <w:rsid w:val="00A61AB3"/>
    <w:rsid w:val="00A62585"/>
    <w:rsid w:val="00A639AB"/>
    <w:rsid w:val="00A6533A"/>
    <w:rsid w:val="00A66093"/>
    <w:rsid w:val="00A70F34"/>
    <w:rsid w:val="00A7179D"/>
    <w:rsid w:val="00A72401"/>
    <w:rsid w:val="00A726B2"/>
    <w:rsid w:val="00A750E9"/>
    <w:rsid w:val="00A750F9"/>
    <w:rsid w:val="00A75703"/>
    <w:rsid w:val="00A75935"/>
    <w:rsid w:val="00A774BC"/>
    <w:rsid w:val="00A8030F"/>
    <w:rsid w:val="00A80EAE"/>
    <w:rsid w:val="00A810A7"/>
    <w:rsid w:val="00A81192"/>
    <w:rsid w:val="00A81830"/>
    <w:rsid w:val="00A84C81"/>
    <w:rsid w:val="00A84E5F"/>
    <w:rsid w:val="00A85798"/>
    <w:rsid w:val="00A86CB6"/>
    <w:rsid w:val="00A908B7"/>
    <w:rsid w:val="00A91DE6"/>
    <w:rsid w:val="00A93729"/>
    <w:rsid w:val="00A96258"/>
    <w:rsid w:val="00A9676F"/>
    <w:rsid w:val="00A96BA3"/>
    <w:rsid w:val="00A9710A"/>
    <w:rsid w:val="00AA0C0C"/>
    <w:rsid w:val="00AA2D06"/>
    <w:rsid w:val="00AA3423"/>
    <w:rsid w:val="00AA344C"/>
    <w:rsid w:val="00AA3740"/>
    <w:rsid w:val="00AA3C69"/>
    <w:rsid w:val="00AA4B48"/>
    <w:rsid w:val="00AA4C35"/>
    <w:rsid w:val="00AA673B"/>
    <w:rsid w:val="00AB00D7"/>
    <w:rsid w:val="00AB072E"/>
    <w:rsid w:val="00AB1C6D"/>
    <w:rsid w:val="00AB2806"/>
    <w:rsid w:val="00AB31C6"/>
    <w:rsid w:val="00AB4F50"/>
    <w:rsid w:val="00AB550C"/>
    <w:rsid w:val="00AC0F62"/>
    <w:rsid w:val="00AC1833"/>
    <w:rsid w:val="00AC7550"/>
    <w:rsid w:val="00AD3A7F"/>
    <w:rsid w:val="00AD3B01"/>
    <w:rsid w:val="00AD5788"/>
    <w:rsid w:val="00AD5D2D"/>
    <w:rsid w:val="00AE0431"/>
    <w:rsid w:val="00AE3EBD"/>
    <w:rsid w:val="00AE4150"/>
    <w:rsid w:val="00AE5C48"/>
    <w:rsid w:val="00AF07BD"/>
    <w:rsid w:val="00AF09E1"/>
    <w:rsid w:val="00AF0C77"/>
    <w:rsid w:val="00AF1388"/>
    <w:rsid w:val="00AF20CE"/>
    <w:rsid w:val="00AF435B"/>
    <w:rsid w:val="00AF4396"/>
    <w:rsid w:val="00AF489F"/>
    <w:rsid w:val="00AF4FB3"/>
    <w:rsid w:val="00AF5F6C"/>
    <w:rsid w:val="00AF7A7E"/>
    <w:rsid w:val="00B0063A"/>
    <w:rsid w:val="00B02041"/>
    <w:rsid w:val="00B109E7"/>
    <w:rsid w:val="00B13233"/>
    <w:rsid w:val="00B13687"/>
    <w:rsid w:val="00B15F91"/>
    <w:rsid w:val="00B21CC0"/>
    <w:rsid w:val="00B22F97"/>
    <w:rsid w:val="00B25A63"/>
    <w:rsid w:val="00B26538"/>
    <w:rsid w:val="00B30B0A"/>
    <w:rsid w:val="00B3106B"/>
    <w:rsid w:val="00B310F6"/>
    <w:rsid w:val="00B3246E"/>
    <w:rsid w:val="00B3394F"/>
    <w:rsid w:val="00B347AF"/>
    <w:rsid w:val="00B36B05"/>
    <w:rsid w:val="00B372C6"/>
    <w:rsid w:val="00B37D14"/>
    <w:rsid w:val="00B41F53"/>
    <w:rsid w:val="00B41F96"/>
    <w:rsid w:val="00B43A5B"/>
    <w:rsid w:val="00B43CE2"/>
    <w:rsid w:val="00B440C2"/>
    <w:rsid w:val="00B445DA"/>
    <w:rsid w:val="00B45713"/>
    <w:rsid w:val="00B463E6"/>
    <w:rsid w:val="00B47F3D"/>
    <w:rsid w:val="00B5040B"/>
    <w:rsid w:val="00B5130E"/>
    <w:rsid w:val="00B52D80"/>
    <w:rsid w:val="00B52E7A"/>
    <w:rsid w:val="00B53750"/>
    <w:rsid w:val="00B553DD"/>
    <w:rsid w:val="00B56E2A"/>
    <w:rsid w:val="00B604EC"/>
    <w:rsid w:val="00B60BFC"/>
    <w:rsid w:val="00B618D3"/>
    <w:rsid w:val="00B618DF"/>
    <w:rsid w:val="00B61DE3"/>
    <w:rsid w:val="00B62012"/>
    <w:rsid w:val="00B63369"/>
    <w:rsid w:val="00B634E4"/>
    <w:rsid w:val="00B63993"/>
    <w:rsid w:val="00B63A09"/>
    <w:rsid w:val="00B7055C"/>
    <w:rsid w:val="00B71F6E"/>
    <w:rsid w:val="00B7713E"/>
    <w:rsid w:val="00B826DB"/>
    <w:rsid w:val="00B84A72"/>
    <w:rsid w:val="00B87EBA"/>
    <w:rsid w:val="00B90E4A"/>
    <w:rsid w:val="00B915C7"/>
    <w:rsid w:val="00B92A0C"/>
    <w:rsid w:val="00B92A56"/>
    <w:rsid w:val="00B95DD3"/>
    <w:rsid w:val="00B96360"/>
    <w:rsid w:val="00B97765"/>
    <w:rsid w:val="00BA0A67"/>
    <w:rsid w:val="00BA0EE7"/>
    <w:rsid w:val="00BA19A7"/>
    <w:rsid w:val="00BA2520"/>
    <w:rsid w:val="00BA330D"/>
    <w:rsid w:val="00BA4161"/>
    <w:rsid w:val="00BA46C6"/>
    <w:rsid w:val="00BA4816"/>
    <w:rsid w:val="00BA5E98"/>
    <w:rsid w:val="00BA733B"/>
    <w:rsid w:val="00BB0609"/>
    <w:rsid w:val="00BB16CE"/>
    <w:rsid w:val="00BB1A7C"/>
    <w:rsid w:val="00BB236C"/>
    <w:rsid w:val="00BB3683"/>
    <w:rsid w:val="00BB3D76"/>
    <w:rsid w:val="00BB57B2"/>
    <w:rsid w:val="00BB587E"/>
    <w:rsid w:val="00BB61BF"/>
    <w:rsid w:val="00BC0CA9"/>
    <w:rsid w:val="00BC1ABC"/>
    <w:rsid w:val="00BC4FCF"/>
    <w:rsid w:val="00BC7841"/>
    <w:rsid w:val="00BD4FB4"/>
    <w:rsid w:val="00BD6DBD"/>
    <w:rsid w:val="00BD7D60"/>
    <w:rsid w:val="00BE0018"/>
    <w:rsid w:val="00BE0850"/>
    <w:rsid w:val="00BE0AD8"/>
    <w:rsid w:val="00BE24E2"/>
    <w:rsid w:val="00BE2830"/>
    <w:rsid w:val="00BE32A1"/>
    <w:rsid w:val="00BE3D14"/>
    <w:rsid w:val="00BF118D"/>
    <w:rsid w:val="00BF1B69"/>
    <w:rsid w:val="00BF292F"/>
    <w:rsid w:val="00BF40B0"/>
    <w:rsid w:val="00BF4B95"/>
    <w:rsid w:val="00BF68F4"/>
    <w:rsid w:val="00C0188F"/>
    <w:rsid w:val="00C03DF4"/>
    <w:rsid w:val="00C053A1"/>
    <w:rsid w:val="00C14618"/>
    <w:rsid w:val="00C1572B"/>
    <w:rsid w:val="00C201B6"/>
    <w:rsid w:val="00C249AE"/>
    <w:rsid w:val="00C24E98"/>
    <w:rsid w:val="00C25876"/>
    <w:rsid w:val="00C30E69"/>
    <w:rsid w:val="00C3213A"/>
    <w:rsid w:val="00C355D8"/>
    <w:rsid w:val="00C36866"/>
    <w:rsid w:val="00C416E4"/>
    <w:rsid w:val="00C42DFD"/>
    <w:rsid w:val="00C43268"/>
    <w:rsid w:val="00C467E7"/>
    <w:rsid w:val="00C50109"/>
    <w:rsid w:val="00C51B29"/>
    <w:rsid w:val="00C57638"/>
    <w:rsid w:val="00C62AD6"/>
    <w:rsid w:val="00C64DE9"/>
    <w:rsid w:val="00C67272"/>
    <w:rsid w:val="00C741A3"/>
    <w:rsid w:val="00C75379"/>
    <w:rsid w:val="00C81EBF"/>
    <w:rsid w:val="00C95023"/>
    <w:rsid w:val="00CA08FD"/>
    <w:rsid w:val="00CA0F36"/>
    <w:rsid w:val="00CA3D4B"/>
    <w:rsid w:val="00CA7DB8"/>
    <w:rsid w:val="00CB077A"/>
    <w:rsid w:val="00CB13EC"/>
    <w:rsid w:val="00CB3B96"/>
    <w:rsid w:val="00CB67D3"/>
    <w:rsid w:val="00CB6EB8"/>
    <w:rsid w:val="00CB6F77"/>
    <w:rsid w:val="00CB77AB"/>
    <w:rsid w:val="00CC0A14"/>
    <w:rsid w:val="00CC1894"/>
    <w:rsid w:val="00CC1998"/>
    <w:rsid w:val="00CC19B8"/>
    <w:rsid w:val="00CC2E33"/>
    <w:rsid w:val="00CC387A"/>
    <w:rsid w:val="00CC3B71"/>
    <w:rsid w:val="00CC3BDD"/>
    <w:rsid w:val="00CC3C03"/>
    <w:rsid w:val="00CC4A68"/>
    <w:rsid w:val="00CC4C0E"/>
    <w:rsid w:val="00CC4C42"/>
    <w:rsid w:val="00CC5492"/>
    <w:rsid w:val="00CC71F3"/>
    <w:rsid w:val="00CC7967"/>
    <w:rsid w:val="00CD0C92"/>
    <w:rsid w:val="00CD1492"/>
    <w:rsid w:val="00CD60CF"/>
    <w:rsid w:val="00CE05F6"/>
    <w:rsid w:val="00CE20E4"/>
    <w:rsid w:val="00CE2850"/>
    <w:rsid w:val="00CE289A"/>
    <w:rsid w:val="00CE2A15"/>
    <w:rsid w:val="00CE3C9B"/>
    <w:rsid w:val="00CE4551"/>
    <w:rsid w:val="00CF4102"/>
    <w:rsid w:val="00CF4D5C"/>
    <w:rsid w:val="00D04E7A"/>
    <w:rsid w:val="00D12892"/>
    <w:rsid w:val="00D14E73"/>
    <w:rsid w:val="00D162F9"/>
    <w:rsid w:val="00D22519"/>
    <w:rsid w:val="00D22D15"/>
    <w:rsid w:val="00D26027"/>
    <w:rsid w:val="00D3182A"/>
    <w:rsid w:val="00D33CE6"/>
    <w:rsid w:val="00D350A5"/>
    <w:rsid w:val="00D37AEB"/>
    <w:rsid w:val="00D405D8"/>
    <w:rsid w:val="00D40730"/>
    <w:rsid w:val="00D41DDD"/>
    <w:rsid w:val="00D4201A"/>
    <w:rsid w:val="00D42778"/>
    <w:rsid w:val="00D43345"/>
    <w:rsid w:val="00D47025"/>
    <w:rsid w:val="00D52E71"/>
    <w:rsid w:val="00D54A2B"/>
    <w:rsid w:val="00D54EC3"/>
    <w:rsid w:val="00D56D8D"/>
    <w:rsid w:val="00D56FA8"/>
    <w:rsid w:val="00D57D07"/>
    <w:rsid w:val="00D605DB"/>
    <w:rsid w:val="00D65FAE"/>
    <w:rsid w:val="00D706DB"/>
    <w:rsid w:val="00D72A6B"/>
    <w:rsid w:val="00D73255"/>
    <w:rsid w:val="00D7417F"/>
    <w:rsid w:val="00D77380"/>
    <w:rsid w:val="00D82158"/>
    <w:rsid w:val="00D838B7"/>
    <w:rsid w:val="00D902C8"/>
    <w:rsid w:val="00D91831"/>
    <w:rsid w:val="00D91D9E"/>
    <w:rsid w:val="00D940E2"/>
    <w:rsid w:val="00D97978"/>
    <w:rsid w:val="00D97BE7"/>
    <w:rsid w:val="00DA00B6"/>
    <w:rsid w:val="00DA2336"/>
    <w:rsid w:val="00DA24FD"/>
    <w:rsid w:val="00DA2C56"/>
    <w:rsid w:val="00DA45AD"/>
    <w:rsid w:val="00DA5D99"/>
    <w:rsid w:val="00DA5F86"/>
    <w:rsid w:val="00DB0029"/>
    <w:rsid w:val="00DB316F"/>
    <w:rsid w:val="00DB36D1"/>
    <w:rsid w:val="00DC017D"/>
    <w:rsid w:val="00DC0505"/>
    <w:rsid w:val="00DC5021"/>
    <w:rsid w:val="00DC53A1"/>
    <w:rsid w:val="00DD6E3F"/>
    <w:rsid w:val="00DD6EB1"/>
    <w:rsid w:val="00DE3171"/>
    <w:rsid w:val="00DF08B2"/>
    <w:rsid w:val="00DF10EE"/>
    <w:rsid w:val="00DF6F01"/>
    <w:rsid w:val="00E01AFC"/>
    <w:rsid w:val="00E06688"/>
    <w:rsid w:val="00E070D5"/>
    <w:rsid w:val="00E074E5"/>
    <w:rsid w:val="00E07A03"/>
    <w:rsid w:val="00E13D01"/>
    <w:rsid w:val="00E15320"/>
    <w:rsid w:val="00E15A03"/>
    <w:rsid w:val="00E17359"/>
    <w:rsid w:val="00E20C22"/>
    <w:rsid w:val="00E20F4A"/>
    <w:rsid w:val="00E26083"/>
    <w:rsid w:val="00E2784D"/>
    <w:rsid w:val="00E3207F"/>
    <w:rsid w:val="00E376FA"/>
    <w:rsid w:val="00E37898"/>
    <w:rsid w:val="00E40A9C"/>
    <w:rsid w:val="00E4106C"/>
    <w:rsid w:val="00E421D1"/>
    <w:rsid w:val="00E44401"/>
    <w:rsid w:val="00E45E88"/>
    <w:rsid w:val="00E46FE1"/>
    <w:rsid w:val="00E55B09"/>
    <w:rsid w:val="00E567BA"/>
    <w:rsid w:val="00E60455"/>
    <w:rsid w:val="00E60A59"/>
    <w:rsid w:val="00E62528"/>
    <w:rsid w:val="00E64A36"/>
    <w:rsid w:val="00E658C0"/>
    <w:rsid w:val="00E663B8"/>
    <w:rsid w:val="00E6758A"/>
    <w:rsid w:val="00E713AC"/>
    <w:rsid w:val="00E77B2B"/>
    <w:rsid w:val="00E77CEA"/>
    <w:rsid w:val="00E802B8"/>
    <w:rsid w:val="00E819E3"/>
    <w:rsid w:val="00E81D08"/>
    <w:rsid w:val="00E81F04"/>
    <w:rsid w:val="00E83639"/>
    <w:rsid w:val="00E83A74"/>
    <w:rsid w:val="00E84C6E"/>
    <w:rsid w:val="00E85F1C"/>
    <w:rsid w:val="00E87061"/>
    <w:rsid w:val="00E87283"/>
    <w:rsid w:val="00E87309"/>
    <w:rsid w:val="00E8762D"/>
    <w:rsid w:val="00E91386"/>
    <w:rsid w:val="00E948C4"/>
    <w:rsid w:val="00E96811"/>
    <w:rsid w:val="00EA2ED6"/>
    <w:rsid w:val="00EA5176"/>
    <w:rsid w:val="00EA6B55"/>
    <w:rsid w:val="00EA7107"/>
    <w:rsid w:val="00EA7285"/>
    <w:rsid w:val="00EB03AA"/>
    <w:rsid w:val="00EB0EFB"/>
    <w:rsid w:val="00EB0F62"/>
    <w:rsid w:val="00EB15B7"/>
    <w:rsid w:val="00EB4093"/>
    <w:rsid w:val="00EB57BB"/>
    <w:rsid w:val="00EB5DF8"/>
    <w:rsid w:val="00EB7CDC"/>
    <w:rsid w:val="00EC03B3"/>
    <w:rsid w:val="00EC0FAF"/>
    <w:rsid w:val="00EC3FC0"/>
    <w:rsid w:val="00EC6173"/>
    <w:rsid w:val="00EC71D9"/>
    <w:rsid w:val="00ED0950"/>
    <w:rsid w:val="00ED4A89"/>
    <w:rsid w:val="00ED4B2C"/>
    <w:rsid w:val="00ED4B75"/>
    <w:rsid w:val="00ED5670"/>
    <w:rsid w:val="00ED57F2"/>
    <w:rsid w:val="00ED66F3"/>
    <w:rsid w:val="00ED69EF"/>
    <w:rsid w:val="00ED6BBA"/>
    <w:rsid w:val="00ED7232"/>
    <w:rsid w:val="00EE07EC"/>
    <w:rsid w:val="00EE1695"/>
    <w:rsid w:val="00EE39F0"/>
    <w:rsid w:val="00EE7F73"/>
    <w:rsid w:val="00EF0B4C"/>
    <w:rsid w:val="00EF1143"/>
    <w:rsid w:val="00EF52A8"/>
    <w:rsid w:val="00EF7174"/>
    <w:rsid w:val="00EF7A54"/>
    <w:rsid w:val="00F00B26"/>
    <w:rsid w:val="00F00D20"/>
    <w:rsid w:val="00F00D33"/>
    <w:rsid w:val="00F04E66"/>
    <w:rsid w:val="00F04FDC"/>
    <w:rsid w:val="00F0506A"/>
    <w:rsid w:val="00F071E9"/>
    <w:rsid w:val="00F12937"/>
    <w:rsid w:val="00F146AA"/>
    <w:rsid w:val="00F163C8"/>
    <w:rsid w:val="00F16539"/>
    <w:rsid w:val="00F23080"/>
    <w:rsid w:val="00F24819"/>
    <w:rsid w:val="00F2582E"/>
    <w:rsid w:val="00F25CA2"/>
    <w:rsid w:val="00F25D17"/>
    <w:rsid w:val="00F32544"/>
    <w:rsid w:val="00F3287A"/>
    <w:rsid w:val="00F32BF7"/>
    <w:rsid w:val="00F32F7F"/>
    <w:rsid w:val="00F3670D"/>
    <w:rsid w:val="00F42C69"/>
    <w:rsid w:val="00F42D2B"/>
    <w:rsid w:val="00F42FBF"/>
    <w:rsid w:val="00F43068"/>
    <w:rsid w:val="00F47881"/>
    <w:rsid w:val="00F53114"/>
    <w:rsid w:val="00F534DD"/>
    <w:rsid w:val="00F5379B"/>
    <w:rsid w:val="00F544F1"/>
    <w:rsid w:val="00F5691A"/>
    <w:rsid w:val="00F60EA2"/>
    <w:rsid w:val="00F615B2"/>
    <w:rsid w:val="00F636B6"/>
    <w:rsid w:val="00F637D2"/>
    <w:rsid w:val="00F66AAB"/>
    <w:rsid w:val="00F71903"/>
    <w:rsid w:val="00F71C31"/>
    <w:rsid w:val="00F72238"/>
    <w:rsid w:val="00F72DBD"/>
    <w:rsid w:val="00F746E4"/>
    <w:rsid w:val="00F76707"/>
    <w:rsid w:val="00F80BC9"/>
    <w:rsid w:val="00F81B59"/>
    <w:rsid w:val="00F83139"/>
    <w:rsid w:val="00F83414"/>
    <w:rsid w:val="00F86950"/>
    <w:rsid w:val="00F8708B"/>
    <w:rsid w:val="00F873F1"/>
    <w:rsid w:val="00F953E1"/>
    <w:rsid w:val="00F96284"/>
    <w:rsid w:val="00F9680D"/>
    <w:rsid w:val="00FA1910"/>
    <w:rsid w:val="00FA1BEE"/>
    <w:rsid w:val="00FA32B0"/>
    <w:rsid w:val="00FA3CAA"/>
    <w:rsid w:val="00FA61AA"/>
    <w:rsid w:val="00FB1B6C"/>
    <w:rsid w:val="00FB1D15"/>
    <w:rsid w:val="00FB3BB5"/>
    <w:rsid w:val="00FB3CE6"/>
    <w:rsid w:val="00FB48EA"/>
    <w:rsid w:val="00FB4CB8"/>
    <w:rsid w:val="00FB51EE"/>
    <w:rsid w:val="00FB78BA"/>
    <w:rsid w:val="00FC2ADA"/>
    <w:rsid w:val="00FC339F"/>
    <w:rsid w:val="00FD068D"/>
    <w:rsid w:val="00FD0A11"/>
    <w:rsid w:val="00FD2CF9"/>
    <w:rsid w:val="00FD3B0A"/>
    <w:rsid w:val="00FD5CC2"/>
    <w:rsid w:val="00FE2933"/>
    <w:rsid w:val="00FE3F0F"/>
    <w:rsid w:val="00FE7B6E"/>
    <w:rsid w:val="00FF04CC"/>
    <w:rsid w:val="00FF16BD"/>
    <w:rsid w:val="00FF3617"/>
    <w:rsid w:val="00FF5DA6"/>
    <w:rsid w:val="00FF6B10"/>
    <w:rsid w:val="00FF741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4788F80E"/>
  <w15:docId w15:val="{44ACCBE5-07AD-498E-BF05-CB358B2986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7978"/>
    <w:pPr>
      <w:jc w:val="both"/>
    </w:pPr>
    <w:rPr>
      <w:rFonts w:ascii="Times New Roman" w:hAnsi="Times New Roman"/>
      <w:sz w:val="24"/>
    </w:rPr>
  </w:style>
  <w:style w:type="paragraph" w:styleId="Ttulo1">
    <w:name w:val="heading 1"/>
    <w:next w:val="Normal"/>
    <w:link w:val="Ttulo1Car"/>
    <w:autoRedefine/>
    <w:uiPriority w:val="9"/>
    <w:qFormat/>
    <w:rsid w:val="00E96811"/>
    <w:pPr>
      <w:keepNext/>
      <w:keepLines/>
      <w:pageBreakBefore/>
      <w:numPr>
        <w:numId w:val="41"/>
      </w:numPr>
      <w:spacing w:before="480" w:after="0"/>
      <w:outlineLvl w:val="0"/>
    </w:pPr>
    <w:rPr>
      <w:rFonts w:ascii="Times New Roman" w:eastAsiaTheme="majorEastAsia" w:hAnsi="Times New Roman" w:cs="Times New Roman"/>
      <w:b/>
      <w:bCs/>
      <w:sz w:val="32"/>
      <w:szCs w:val="32"/>
    </w:rPr>
  </w:style>
  <w:style w:type="paragraph" w:styleId="Ttulo2">
    <w:name w:val="heading 2"/>
    <w:basedOn w:val="Normal"/>
    <w:link w:val="Ttulo2Car"/>
    <w:autoRedefine/>
    <w:uiPriority w:val="9"/>
    <w:unhideWhenUsed/>
    <w:qFormat/>
    <w:rsid w:val="0040330D"/>
    <w:pPr>
      <w:numPr>
        <w:ilvl w:val="1"/>
        <w:numId w:val="41"/>
      </w:numPr>
      <w:jc w:val="left"/>
      <w:outlineLvl w:val="1"/>
    </w:pPr>
    <w:rPr>
      <w:rFonts w:cs="Times New Roman"/>
      <w:b/>
      <w:sz w:val="28"/>
      <w:szCs w:val="28"/>
    </w:rPr>
  </w:style>
  <w:style w:type="paragraph" w:styleId="Ttulo3">
    <w:name w:val="heading 3"/>
    <w:basedOn w:val="Ttulo2"/>
    <w:next w:val="Normal"/>
    <w:link w:val="Ttulo3Car"/>
    <w:uiPriority w:val="9"/>
    <w:unhideWhenUsed/>
    <w:qFormat/>
    <w:rsid w:val="0040330D"/>
    <w:pPr>
      <w:numPr>
        <w:ilvl w:val="2"/>
      </w:numPr>
      <w:spacing w:after="0" w:line="360" w:lineRule="auto"/>
      <w:outlineLvl w:val="2"/>
    </w:pPr>
    <w:rPr>
      <w:sz w:val="26"/>
    </w:rPr>
  </w:style>
  <w:style w:type="paragraph" w:styleId="Ttulo4">
    <w:name w:val="heading 4"/>
    <w:basedOn w:val="Ttulo3"/>
    <w:next w:val="Normal"/>
    <w:link w:val="Ttulo4Car"/>
    <w:uiPriority w:val="9"/>
    <w:unhideWhenUsed/>
    <w:qFormat/>
    <w:rsid w:val="00467A21"/>
    <w:pPr>
      <w:numPr>
        <w:ilvl w:val="3"/>
      </w:numPr>
      <w:outlineLvl w:val="3"/>
    </w:pPr>
  </w:style>
  <w:style w:type="paragraph" w:styleId="Ttulo5">
    <w:name w:val="heading 5"/>
    <w:basedOn w:val="Normal"/>
    <w:next w:val="Normal"/>
    <w:link w:val="Ttulo5Car"/>
    <w:uiPriority w:val="9"/>
    <w:semiHidden/>
    <w:unhideWhenUsed/>
    <w:qFormat/>
    <w:rsid w:val="0040330D"/>
    <w:pPr>
      <w:keepNext/>
      <w:keepLines/>
      <w:numPr>
        <w:ilvl w:val="4"/>
        <w:numId w:val="41"/>
      </w:numPr>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semiHidden/>
    <w:unhideWhenUsed/>
    <w:qFormat/>
    <w:rsid w:val="0040330D"/>
    <w:pPr>
      <w:keepNext/>
      <w:keepLines/>
      <w:numPr>
        <w:ilvl w:val="5"/>
        <w:numId w:val="41"/>
      </w:numPr>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40330D"/>
    <w:pPr>
      <w:keepNext/>
      <w:keepLines/>
      <w:numPr>
        <w:ilvl w:val="6"/>
        <w:numId w:val="41"/>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40330D"/>
    <w:pPr>
      <w:keepNext/>
      <w:keepLines/>
      <w:numPr>
        <w:ilvl w:val="7"/>
        <w:numId w:val="4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0330D"/>
    <w:pPr>
      <w:keepNext/>
      <w:keepLines/>
      <w:numPr>
        <w:ilvl w:val="8"/>
        <w:numId w:val="4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96811"/>
    <w:rPr>
      <w:rFonts w:ascii="Times New Roman" w:eastAsiaTheme="majorEastAsia" w:hAnsi="Times New Roman" w:cs="Times New Roman"/>
      <w:b/>
      <w:bCs/>
      <w:sz w:val="32"/>
      <w:szCs w:val="32"/>
    </w:rPr>
  </w:style>
  <w:style w:type="character" w:customStyle="1" w:styleId="Ttulo2Car">
    <w:name w:val="Título 2 Car"/>
    <w:basedOn w:val="Fuentedeprrafopredeter"/>
    <w:link w:val="Ttulo2"/>
    <w:uiPriority w:val="9"/>
    <w:rsid w:val="0040330D"/>
    <w:rPr>
      <w:rFonts w:ascii="Times New Roman" w:hAnsi="Times New Roman" w:cs="Times New Roman"/>
      <w:b/>
      <w:sz w:val="28"/>
      <w:szCs w:val="28"/>
    </w:rPr>
  </w:style>
  <w:style w:type="numbering" w:customStyle="1" w:styleId="Headings">
    <w:name w:val="Headings"/>
    <w:uiPriority w:val="99"/>
    <w:rsid w:val="00AF4FB3"/>
    <w:pPr>
      <w:numPr>
        <w:numId w:val="1"/>
      </w:numPr>
    </w:pPr>
  </w:style>
  <w:style w:type="paragraph" w:styleId="Prrafodelista">
    <w:name w:val="List Paragraph"/>
    <w:basedOn w:val="Normal"/>
    <w:uiPriority w:val="34"/>
    <w:qFormat/>
    <w:rsid w:val="00DA2C56"/>
    <w:pPr>
      <w:ind w:left="720"/>
      <w:contextualSpacing/>
    </w:pPr>
  </w:style>
  <w:style w:type="character" w:customStyle="1" w:styleId="Ttulo3Car">
    <w:name w:val="Título 3 Car"/>
    <w:basedOn w:val="Fuentedeprrafopredeter"/>
    <w:link w:val="Ttulo3"/>
    <w:uiPriority w:val="9"/>
    <w:rsid w:val="0040330D"/>
    <w:rPr>
      <w:rFonts w:ascii="Times New Roman" w:hAnsi="Times New Roman" w:cs="Times New Roman"/>
      <w:b/>
      <w:sz w:val="26"/>
      <w:szCs w:val="28"/>
    </w:rPr>
  </w:style>
  <w:style w:type="paragraph" w:styleId="Textodeglobo">
    <w:name w:val="Balloon Text"/>
    <w:basedOn w:val="Normal"/>
    <w:link w:val="TextodegloboCar"/>
    <w:uiPriority w:val="99"/>
    <w:semiHidden/>
    <w:unhideWhenUsed/>
    <w:rsid w:val="00B6336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63369"/>
    <w:rPr>
      <w:rFonts w:ascii="Tahoma" w:hAnsi="Tahoma" w:cs="Tahoma"/>
      <w:sz w:val="16"/>
      <w:szCs w:val="16"/>
    </w:rPr>
  </w:style>
  <w:style w:type="character" w:customStyle="1" w:styleId="Ttulo4Car">
    <w:name w:val="Título 4 Car"/>
    <w:basedOn w:val="Fuentedeprrafopredeter"/>
    <w:link w:val="Ttulo4"/>
    <w:uiPriority w:val="9"/>
    <w:rsid w:val="00467A21"/>
    <w:rPr>
      <w:rFonts w:ascii="Times New Roman" w:hAnsi="Times New Roman" w:cs="Times New Roman"/>
      <w:b/>
      <w:sz w:val="26"/>
      <w:szCs w:val="28"/>
    </w:rPr>
  </w:style>
  <w:style w:type="paragraph" w:styleId="Descripcin">
    <w:name w:val="caption"/>
    <w:basedOn w:val="Normal"/>
    <w:next w:val="Normal"/>
    <w:uiPriority w:val="35"/>
    <w:unhideWhenUsed/>
    <w:qFormat/>
    <w:rsid w:val="005175F6"/>
    <w:pPr>
      <w:spacing w:line="240" w:lineRule="auto"/>
      <w:jc w:val="left"/>
    </w:pPr>
    <w:rPr>
      <w:rFonts w:asciiTheme="minorHAnsi" w:hAnsiTheme="minorHAnsi"/>
      <w:b/>
      <w:bCs/>
      <w:color w:val="4F81BD" w:themeColor="accent1"/>
      <w:sz w:val="18"/>
      <w:szCs w:val="18"/>
    </w:rPr>
  </w:style>
  <w:style w:type="paragraph" w:styleId="Sinespaciado">
    <w:name w:val="No Spacing"/>
    <w:link w:val="SinespaciadoCar"/>
    <w:uiPriority w:val="1"/>
    <w:qFormat/>
    <w:rsid w:val="00D605DB"/>
    <w:pPr>
      <w:spacing w:after="0" w:line="240" w:lineRule="auto"/>
    </w:pPr>
    <w:rPr>
      <w:rFonts w:eastAsiaTheme="minorEastAsia"/>
      <w:lang w:val="en-US" w:eastAsia="ja-JP"/>
    </w:rPr>
  </w:style>
  <w:style w:type="character" w:customStyle="1" w:styleId="SinespaciadoCar">
    <w:name w:val="Sin espaciado Car"/>
    <w:basedOn w:val="Fuentedeprrafopredeter"/>
    <w:link w:val="Sinespaciado"/>
    <w:uiPriority w:val="1"/>
    <w:rsid w:val="00D605DB"/>
    <w:rPr>
      <w:rFonts w:eastAsiaTheme="minorEastAsia"/>
      <w:lang w:val="en-US" w:eastAsia="ja-JP"/>
    </w:rPr>
  </w:style>
  <w:style w:type="character" w:styleId="Refdecomentario">
    <w:name w:val="annotation reference"/>
    <w:basedOn w:val="Fuentedeprrafopredeter"/>
    <w:uiPriority w:val="99"/>
    <w:semiHidden/>
    <w:unhideWhenUsed/>
    <w:rsid w:val="0023669B"/>
    <w:rPr>
      <w:sz w:val="16"/>
      <w:szCs w:val="16"/>
    </w:rPr>
  </w:style>
  <w:style w:type="paragraph" w:styleId="Textocomentario">
    <w:name w:val="annotation text"/>
    <w:basedOn w:val="Normal"/>
    <w:link w:val="TextocomentarioCar"/>
    <w:uiPriority w:val="99"/>
    <w:semiHidden/>
    <w:unhideWhenUsed/>
    <w:rsid w:val="0023669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3669B"/>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23669B"/>
    <w:rPr>
      <w:b/>
      <w:bCs/>
    </w:rPr>
  </w:style>
  <w:style w:type="character" w:customStyle="1" w:styleId="AsuntodelcomentarioCar">
    <w:name w:val="Asunto del comentario Car"/>
    <w:basedOn w:val="TextocomentarioCar"/>
    <w:link w:val="Asuntodelcomentario"/>
    <w:uiPriority w:val="99"/>
    <w:semiHidden/>
    <w:rsid w:val="0023669B"/>
    <w:rPr>
      <w:rFonts w:ascii="Times New Roman" w:hAnsi="Times New Roman"/>
      <w:b/>
      <w:bCs/>
      <w:sz w:val="20"/>
      <w:szCs w:val="20"/>
    </w:rPr>
  </w:style>
  <w:style w:type="paragraph" w:styleId="Bibliografa">
    <w:name w:val="Bibliography"/>
    <w:basedOn w:val="Normal"/>
    <w:next w:val="Normal"/>
    <w:uiPriority w:val="37"/>
    <w:unhideWhenUsed/>
    <w:rsid w:val="00480795"/>
  </w:style>
  <w:style w:type="table" w:styleId="Tablaconcuadrcula">
    <w:name w:val="Table Grid"/>
    <w:basedOn w:val="Tablanormal"/>
    <w:uiPriority w:val="59"/>
    <w:rsid w:val="00FC2AD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2A4A8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A4A83"/>
    <w:rPr>
      <w:rFonts w:ascii="Times New Roman" w:hAnsi="Times New Roman"/>
      <w:sz w:val="24"/>
    </w:rPr>
  </w:style>
  <w:style w:type="paragraph" w:styleId="Piedepgina">
    <w:name w:val="footer"/>
    <w:basedOn w:val="Normal"/>
    <w:link w:val="PiedepginaCar"/>
    <w:uiPriority w:val="99"/>
    <w:unhideWhenUsed/>
    <w:rsid w:val="002A4A8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A4A83"/>
    <w:rPr>
      <w:rFonts w:ascii="Times New Roman" w:hAnsi="Times New Roman"/>
      <w:sz w:val="24"/>
    </w:rPr>
  </w:style>
  <w:style w:type="character" w:styleId="Textodelmarcadordeposicin">
    <w:name w:val="Placeholder Text"/>
    <w:basedOn w:val="Fuentedeprrafopredeter"/>
    <w:uiPriority w:val="99"/>
    <w:semiHidden/>
    <w:rsid w:val="00B553DD"/>
    <w:rPr>
      <w:color w:val="808080"/>
    </w:rPr>
  </w:style>
  <w:style w:type="paragraph" w:styleId="TtulodeTDC">
    <w:name w:val="TOC Heading"/>
    <w:basedOn w:val="Ttulo1"/>
    <w:next w:val="Normal"/>
    <w:uiPriority w:val="39"/>
    <w:unhideWhenUsed/>
    <w:qFormat/>
    <w:rsid w:val="00B109E7"/>
    <w:pPr>
      <w:pageBreakBefore w:val="0"/>
      <w:numPr>
        <w:numId w:val="0"/>
      </w:numPr>
      <w:outlineLvl w:val="9"/>
    </w:pPr>
    <w:rPr>
      <w:color w:val="365F91" w:themeColor="accent1" w:themeShade="BF"/>
      <w:lang w:val="en-US" w:eastAsia="ja-JP"/>
    </w:rPr>
  </w:style>
  <w:style w:type="paragraph" w:styleId="TDC1">
    <w:name w:val="toc 1"/>
    <w:basedOn w:val="Normal"/>
    <w:next w:val="Normal"/>
    <w:autoRedefine/>
    <w:uiPriority w:val="39"/>
    <w:unhideWhenUsed/>
    <w:rsid w:val="00BA2520"/>
    <w:pPr>
      <w:tabs>
        <w:tab w:val="left" w:pos="440"/>
        <w:tab w:val="right" w:leader="dot" w:pos="8494"/>
      </w:tabs>
      <w:spacing w:after="100"/>
      <w:jc w:val="center"/>
    </w:pPr>
  </w:style>
  <w:style w:type="paragraph" w:styleId="TDC2">
    <w:name w:val="toc 2"/>
    <w:basedOn w:val="Normal"/>
    <w:next w:val="Normal"/>
    <w:autoRedefine/>
    <w:uiPriority w:val="39"/>
    <w:unhideWhenUsed/>
    <w:rsid w:val="00B109E7"/>
    <w:pPr>
      <w:spacing w:after="100"/>
      <w:ind w:left="240"/>
    </w:pPr>
  </w:style>
  <w:style w:type="paragraph" w:styleId="TDC3">
    <w:name w:val="toc 3"/>
    <w:basedOn w:val="Normal"/>
    <w:next w:val="Normal"/>
    <w:autoRedefine/>
    <w:uiPriority w:val="39"/>
    <w:unhideWhenUsed/>
    <w:rsid w:val="00B109E7"/>
    <w:pPr>
      <w:spacing w:after="100"/>
      <w:ind w:left="480"/>
    </w:pPr>
  </w:style>
  <w:style w:type="character" w:styleId="Hipervnculo">
    <w:name w:val="Hyperlink"/>
    <w:basedOn w:val="Fuentedeprrafopredeter"/>
    <w:uiPriority w:val="99"/>
    <w:unhideWhenUsed/>
    <w:rsid w:val="00B109E7"/>
    <w:rPr>
      <w:color w:val="0000FF" w:themeColor="hyperlink"/>
      <w:u w:val="single"/>
    </w:rPr>
  </w:style>
  <w:style w:type="paragraph" w:styleId="NormalWeb">
    <w:name w:val="Normal (Web)"/>
    <w:basedOn w:val="Normal"/>
    <w:uiPriority w:val="99"/>
    <w:semiHidden/>
    <w:unhideWhenUsed/>
    <w:rsid w:val="00935E4A"/>
    <w:pPr>
      <w:spacing w:before="100" w:beforeAutospacing="1" w:after="100" w:afterAutospacing="1" w:line="240" w:lineRule="auto"/>
      <w:jc w:val="left"/>
    </w:pPr>
    <w:rPr>
      <w:rFonts w:eastAsiaTheme="minorEastAsia" w:cs="Times New Roman"/>
      <w:szCs w:val="24"/>
      <w:lang w:eastAsia="es-ES"/>
    </w:rPr>
  </w:style>
  <w:style w:type="paragraph" w:customStyle="1" w:styleId="Default">
    <w:name w:val="Default"/>
    <w:rsid w:val="00D22519"/>
    <w:pPr>
      <w:autoSpaceDE w:val="0"/>
      <w:autoSpaceDN w:val="0"/>
      <w:adjustRightInd w:val="0"/>
      <w:spacing w:after="0" w:line="240" w:lineRule="auto"/>
    </w:pPr>
    <w:rPr>
      <w:rFonts w:ascii="Symbol" w:hAnsi="Symbol" w:cs="Symbol"/>
      <w:color w:val="000000"/>
      <w:sz w:val="24"/>
      <w:szCs w:val="24"/>
    </w:rPr>
  </w:style>
  <w:style w:type="character" w:styleId="nfasissutil">
    <w:name w:val="Subtle Emphasis"/>
    <w:basedOn w:val="Fuentedeprrafopredeter"/>
    <w:uiPriority w:val="19"/>
    <w:qFormat/>
    <w:rsid w:val="00D22519"/>
    <w:rPr>
      <w:i/>
      <w:iCs/>
      <w:color w:val="404040" w:themeColor="text1" w:themeTint="BF"/>
    </w:rPr>
  </w:style>
  <w:style w:type="paragraph" w:customStyle="1" w:styleId="Estilotitulo2Negrita">
    <w:name w:val="Estilo titulo2 + Negrita"/>
    <w:basedOn w:val="Normal"/>
    <w:autoRedefine/>
    <w:rsid w:val="009A261A"/>
    <w:pPr>
      <w:spacing w:after="0" w:line="360" w:lineRule="auto"/>
      <w:jc w:val="left"/>
      <w:outlineLvl w:val="0"/>
    </w:pPr>
    <w:rPr>
      <w:rFonts w:ascii="Arial" w:eastAsia="Times New Roman" w:hAnsi="Arial" w:cs="Arial"/>
      <w:b/>
      <w:bCs/>
      <w:sz w:val="20"/>
      <w:szCs w:val="20"/>
      <w:lang w:val="es-ES_tradnl" w:eastAsia="es-ES"/>
    </w:rPr>
  </w:style>
  <w:style w:type="character" w:customStyle="1" w:styleId="notranslate">
    <w:name w:val="notranslate"/>
    <w:basedOn w:val="Fuentedeprrafopredeter"/>
    <w:rsid w:val="00464076"/>
  </w:style>
  <w:style w:type="paragraph" w:customStyle="1" w:styleId="Standard">
    <w:name w:val="Standard"/>
    <w:rsid w:val="00772368"/>
    <w:pPr>
      <w:suppressAutoHyphens/>
      <w:autoSpaceDN w:val="0"/>
      <w:jc w:val="both"/>
      <w:textAlignment w:val="baseline"/>
    </w:pPr>
    <w:rPr>
      <w:rFonts w:ascii="Times New Roman" w:eastAsia="Times New Roman" w:hAnsi="Times New Roman" w:cs="Times New Roman"/>
      <w:kern w:val="3"/>
      <w:sz w:val="24"/>
    </w:rPr>
  </w:style>
  <w:style w:type="character" w:styleId="MquinadeescribirHTML">
    <w:name w:val="HTML Typewriter"/>
    <w:basedOn w:val="Fuentedeprrafopredeter"/>
    <w:uiPriority w:val="99"/>
    <w:semiHidden/>
    <w:unhideWhenUsed/>
    <w:rsid w:val="00A81192"/>
    <w:rPr>
      <w:rFonts w:ascii="Courier New" w:eastAsia="Times New Roman" w:hAnsi="Courier New" w:cs="Courier New"/>
      <w:sz w:val="20"/>
      <w:szCs w:val="20"/>
    </w:rPr>
  </w:style>
  <w:style w:type="character" w:styleId="Textoennegrita">
    <w:name w:val="Strong"/>
    <w:basedOn w:val="Fuentedeprrafopredeter"/>
    <w:uiPriority w:val="22"/>
    <w:qFormat/>
    <w:rsid w:val="00343A0A"/>
    <w:rPr>
      <w:b/>
      <w:bCs/>
    </w:rPr>
  </w:style>
  <w:style w:type="paragraph" w:customStyle="1" w:styleId="line867">
    <w:name w:val="line867"/>
    <w:basedOn w:val="Normal"/>
    <w:rsid w:val="00F12937"/>
    <w:pPr>
      <w:spacing w:before="100" w:beforeAutospacing="1" w:after="100" w:afterAutospacing="1" w:line="240" w:lineRule="auto"/>
      <w:jc w:val="left"/>
    </w:pPr>
    <w:rPr>
      <w:rFonts w:eastAsia="Times New Roman" w:cs="Times New Roman"/>
      <w:szCs w:val="24"/>
      <w:lang w:eastAsia="es-ES"/>
    </w:rPr>
  </w:style>
  <w:style w:type="paragraph" w:customStyle="1" w:styleId="line862">
    <w:name w:val="line862"/>
    <w:basedOn w:val="Normal"/>
    <w:rsid w:val="00F12937"/>
    <w:pPr>
      <w:spacing w:before="100" w:beforeAutospacing="1" w:after="100" w:afterAutospacing="1" w:line="240" w:lineRule="auto"/>
      <w:jc w:val="left"/>
    </w:pPr>
    <w:rPr>
      <w:rFonts w:eastAsia="Times New Roman" w:cs="Times New Roman"/>
      <w:szCs w:val="24"/>
      <w:lang w:eastAsia="es-ES"/>
    </w:rPr>
  </w:style>
  <w:style w:type="paragraph" w:customStyle="1" w:styleId="line891">
    <w:name w:val="line891"/>
    <w:basedOn w:val="Normal"/>
    <w:rsid w:val="00733AAB"/>
    <w:pPr>
      <w:spacing w:before="100" w:beforeAutospacing="1" w:after="100" w:afterAutospacing="1" w:line="240" w:lineRule="auto"/>
      <w:jc w:val="left"/>
    </w:pPr>
    <w:rPr>
      <w:rFonts w:eastAsia="Times New Roman" w:cs="Times New Roman"/>
      <w:szCs w:val="24"/>
      <w:lang w:eastAsia="es-ES"/>
    </w:rPr>
  </w:style>
  <w:style w:type="character" w:customStyle="1" w:styleId="Ttulo5Car">
    <w:name w:val="Título 5 Car"/>
    <w:basedOn w:val="Fuentedeprrafopredeter"/>
    <w:link w:val="Ttulo5"/>
    <w:uiPriority w:val="9"/>
    <w:semiHidden/>
    <w:rsid w:val="0040330D"/>
    <w:rPr>
      <w:rFonts w:asciiTheme="majorHAnsi" w:eastAsiaTheme="majorEastAsia" w:hAnsiTheme="majorHAnsi" w:cstheme="majorBidi"/>
      <w:color w:val="365F91" w:themeColor="accent1" w:themeShade="BF"/>
      <w:sz w:val="24"/>
    </w:rPr>
  </w:style>
  <w:style w:type="character" w:customStyle="1" w:styleId="Ttulo6Car">
    <w:name w:val="Título 6 Car"/>
    <w:basedOn w:val="Fuentedeprrafopredeter"/>
    <w:link w:val="Ttulo6"/>
    <w:uiPriority w:val="9"/>
    <w:semiHidden/>
    <w:rsid w:val="0040330D"/>
    <w:rPr>
      <w:rFonts w:asciiTheme="majorHAnsi" w:eastAsiaTheme="majorEastAsia" w:hAnsiTheme="majorHAnsi" w:cstheme="majorBidi"/>
      <w:color w:val="243F60" w:themeColor="accent1" w:themeShade="7F"/>
      <w:sz w:val="24"/>
    </w:rPr>
  </w:style>
  <w:style w:type="character" w:customStyle="1" w:styleId="Ttulo7Car">
    <w:name w:val="Título 7 Car"/>
    <w:basedOn w:val="Fuentedeprrafopredeter"/>
    <w:link w:val="Ttulo7"/>
    <w:uiPriority w:val="9"/>
    <w:semiHidden/>
    <w:rsid w:val="0040330D"/>
    <w:rPr>
      <w:rFonts w:asciiTheme="majorHAnsi" w:eastAsiaTheme="majorEastAsia" w:hAnsiTheme="majorHAnsi" w:cstheme="majorBidi"/>
      <w:i/>
      <w:iCs/>
      <w:color w:val="243F60" w:themeColor="accent1" w:themeShade="7F"/>
      <w:sz w:val="24"/>
    </w:rPr>
  </w:style>
  <w:style w:type="character" w:customStyle="1" w:styleId="Ttulo8Car">
    <w:name w:val="Título 8 Car"/>
    <w:basedOn w:val="Fuentedeprrafopredeter"/>
    <w:link w:val="Ttulo8"/>
    <w:uiPriority w:val="9"/>
    <w:semiHidden/>
    <w:rsid w:val="0040330D"/>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40330D"/>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327028">
      <w:bodyDiv w:val="1"/>
      <w:marLeft w:val="0"/>
      <w:marRight w:val="0"/>
      <w:marTop w:val="0"/>
      <w:marBottom w:val="0"/>
      <w:divBdr>
        <w:top w:val="none" w:sz="0" w:space="0" w:color="auto"/>
        <w:left w:val="none" w:sz="0" w:space="0" w:color="auto"/>
        <w:bottom w:val="none" w:sz="0" w:space="0" w:color="auto"/>
        <w:right w:val="none" w:sz="0" w:space="0" w:color="auto"/>
      </w:divBdr>
    </w:div>
    <w:div w:id="75595600">
      <w:bodyDiv w:val="1"/>
      <w:marLeft w:val="0"/>
      <w:marRight w:val="0"/>
      <w:marTop w:val="0"/>
      <w:marBottom w:val="0"/>
      <w:divBdr>
        <w:top w:val="none" w:sz="0" w:space="0" w:color="auto"/>
        <w:left w:val="none" w:sz="0" w:space="0" w:color="auto"/>
        <w:bottom w:val="none" w:sz="0" w:space="0" w:color="auto"/>
        <w:right w:val="none" w:sz="0" w:space="0" w:color="auto"/>
      </w:divBdr>
    </w:div>
    <w:div w:id="215356886">
      <w:bodyDiv w:val="1"/>
      <w:marLeft w:val="0"/>
      <w:marRight w:val="0"/>
      <w:marTop w:val="0"/>
      <w:marBottom w:val="0"/>
      <w:divBdr>
        <w:top w:val="none" w:sz="0" w:space="0" w:color="auto"/>
        <w:left w:val="none" w:sz="0" w:space="0" w:color="auto"/>
        <w:bottom w:val="none" w:sz="0" w:space="0" w:color="auto"/>
        <w:right w:val="none" w:sz="0" w:space="0" w:color="auto"/>
      </w:divBdr>
    </w:div>
    <w:div w:id="253981959">
      <w:bodyDiv w:val="1"/>
      <w:marLeft w:val="0"/>
      <w:marRight w:val="0"/>
      <w:marTop w:val="0"/>
      <w:marBottom w:val="0"/>
      <w:divBdr>
        <w:top w:val="none" w:sz="0" w:space="0" w:color="auto"/>
        <w:left w:val="none" w:sz="0" w:space="0" w:color="auto"/>
        <w:bottom w:val="none" w:sz="0" w:space="0" w:color="auto"/>
        <w:right w:val="none" w:sz="0" w:space="0" w:color="auto"/>
      </w:divBdr>
    </w:div>
    <w:div w:id="256060410">
      <w:bodyDiv w:val="1"/>
      <w:marLeft w:val="0"/>
      <w:marRight w:val="0"/>
      <w:marTop w:val="0"/>
      <w:marBottom w:val="0"/>
      <w:divBdr>
        <w:top w:val="none" w:sz="0" w:space="0" w:color="auto"/>
        <w:left w:val="none" w:sz="0" w:space="0" w:color="auto"/>
        <w:bottom w:val="none" w:sz="0" w:space="0" w:color="auto"/>
        <w:right w:val="none" w:sz="0" w:space="0" w:color="auto"/>
      </w:divBdr>
      <w:divsChild>
        <w:div w:id="1598712552">
          <w:marLeft w:val="0"/>
          <w:marRight w:val="0"/>
          <w:marTop w:val="0"/>
          <w:marBottom w:val="0"/>
          <w:divBdr>
            <w:top w:val="none" w:sz="0" w:space="0" w:color="auto"/>
            <w:left w:val="none" w:sz="0" w:space="0" w:color="auto"/>
            <w:bottom w:val="none" w:sz="0" w:space="0" w:color="auto"/>
            <w:right w:val="none" w:sz="0" w:space="0" w:color="auto"/>
          </w:divBdr>
        </w:div>
        <w:div w:id="2026008569">
          <w:marLeft w:val="0"/>
          <w:marRight w:val="0"/>
          <w:marTop w:val="0"/>
          <w:marBottom w:val="0"/>
          <w:divBdr>
            <w:top w:val="none" w:sz="0" w:space="0" w:color="auto"/>
            <w:left w:val="none" w:sz="0" w:space="0" w:color="auto"/>
            <w:bottom w:val="none" w:sz="0" w:space="0" w:color="auto"/>
            <w:right w:val="none" w:sz="0" w:space="0" w:color="auto"/>
          </w:divBdr>
        </w:div>
        <w:div w:id="1473133963">
          <w:marLeft w:val="0"/>
          <w:marRight w:val="0"/>
          <w:marTop w:val="0"/>
          <w:marBottom w:val="0"/>
          <w:divBdr>
            <w:top w:val="none" w:sz="0" w:space="0" w:color="auto"/>
            <w:left w:val="none" w:sz="0" w:space="0" w:color="auto"/>
            <w:bottom w:val="none" w:sz="0" w:space="0" w:color="auto"/>
            <w:right w:val="none" w:sz="0" w:space="0" w:color="auto"/>
          </w:divBdr>
        </w:div>
        <w:div w:id="404303334">
          <w:marLeft w:val="0"/>
          <w:marRight w:val="0"/>
          <w:marTop w:val="0"/>
          <w:marBottom w:val="0"/>
          <w:divBdr>
            <w:top w:val="none" w:sz="0" w:space="0" w:color="auto"/>
            <w:left w:val="none" w:sz="0" w:space="0" w:color="auto"/>
            <w:bottom w:val="none" w:sz="0" w:space="0" w:color="auto"/>
            <w:right w:val="none" w:sz="0" w:space="0" w:color="auto"/>
          </w:divBdr>
        </w:div>
        <w:div w:id="1630286217">
          <w:marLeft w:val="0"/>
          <w:marRight w:val="0"/>
          <w:marTop w:val="0"/>
          <w:marBottom w:val="0"/>
          <w:divBdr>
            <w:top w:val="none" w:sz="0" w:space="0" w:color="auto"/>
            <w:left w:val="none" w:sz="0" w:space="0" w:color="auto"/>
            <w:bottom w:val="none" w:sz="0" w:space="0" w:color="auto"/>
            <w:right w:val="none" w:sz="0" w:space="0" w:color="auto"/>
          </w:divBdr>
        </w:div>
        <w:div w:id="1505626706">
          <w:marLeft w:val="0"/>
          <w:marRight w:val="0"/>
          <w:marTop w:val="0"/>
          <w:marBottom w:val="0"/>
          <w:divBdr>
            <w:top w:val="none" w:sz="0" w:space="0" w:color="auto"/>
            <w:left w:val="none" w:sz="0" w:space="0" w:color="auto"/>
            <w:bottom w:val="none" w:sz="0" w:space="0" w:color="auto"/>
            <w:right w:val="none" w:sz="0" w:space="0" w:color="auto"/>
          </w:divBdr>
        </w:div>
        <w:div w:id="2144808701">
          <w:marLeft w:val="0"/>
          <w:marRight w:val="0"/>
          <w:marTop w:val="0"/>
          <w:marBottom w:val="0"/>
          <w:divBdr>
            <w:top w:val="none" w:sz="0" w:space="0" w:color="auto"/>
            <w:left w:val="none" w:sz="0" w:space="0" w:color="auto"/>
            <w:bottom w:val="none" w:sz="0" w:space="0" w:color="auto"/>
            <w:right w:val="none" w:sz="0" w:space="0" w:color="auto"/>
          </w:divBdr>
        </w:div>
        <w:div w:id="1095055435">
          <w:marLeft w:val="0"/>
          <w:marRight w:val="0"/>
          <w:marTop w:val="0"/>
          <w:marBottom w:val="0"/>
          <w:divBdr>
            <w:top w:val="none" w:sz="0" w:space="0" w:color="auto"/>
            <w:left w:val="none" w:sz="0" w:space="0" w:color="auto"/>
            <w:bottom w:val="none" w:sz="0" w:space="0" w:color="auto"/>
            <w:right w:val="none" w:sz="0" w:space="0" w:color="auto"/>
          </w:divBdr>
        </w:div>
        <w:div w:id="828180162">
          <w:marLeft w:val="0"/>
          <w:marRight w:val="0"/>
          <w:marTop w:val="0"/>
          <w:marBottom w:val="0"/>
          <w:divBdr>
            <w:top w:val="none" w:sz="0" w:space="0" w:color="auto"/>
            <w:left w:val="none" w:sz="0" w:space="0" w:color="auto"/>
            <w:bottom w:val="none" w:sz="0" w:space="0" w:color="auto"/>
            <w:right w:val="none" w:sz="0" w:space="0" w:color="auto"/>
          </w:divBdr>
        </w:div>
        <w:div w:id="1410081236">
          <w:marLeft w:val="0"/>
          <w:marRight w:val="0"/>
          <w:marTop w:val="0"/>
          <w:marBottom w:val="0"/>
          <w:divBdr>
            <w:top w:val="none" w:sz="0" w:space="0" w:color="auto"/>
            <w:left w:val="none" w:sz="0" w:space="0" w:color="auto"/>
            <w:bottom w:val="none" w:sz="0" w:space="0" w:color="auto"/>
            <w:right w:val="none" w:sz="0" w:space="0" w:color="auto"/>
          </w:divBdr>
        </w:div>
        <w:div w:id="1365445375">
          <w:marLeft w:val="0"/>
          <w:marRight w:val="0"/>
          <w:marTop w:val="0"/>
          <w:marBottom w:val="0"/>
          <w:divBdr>
            <w:top w:val="none" w:sz="0" w:space="0" w:color="auto"/>
            <w:left w:val="none" w:sz="0" w:space="0" w:color="auto"/>
            <w:bottom w:val="none" w:sz="0" w:space="0" w:color="auto"/>
            <w:right w:val="none" w:sz="0" w:space="0" w:color="auto"/>
          </w:divBdr>
        </w:div>
        <w:div w:id="1500122960">
          <w:marLeft w:val="0"/>
          <w:marRight w:val="0"/>
          <w:marTop w:val="0"/>
          <w:marBottom w:val="0"/>
          <w:divBdr>
            <w:top w:val="none" w:sz="0" w:space="0" w:color="auto"/>
            <w:left w:val="none" w:sz="0" w:space="0" w:color="auto"/>
            <w:bottom w:val="none" w:sz="0" w:space="0" w:color="auto"/>
            <w:right w:val="none" w:sz="0" w:space="0" w:color="auto"/>
          </w:divBdr>
        </w:div>
        <w:div w:id="2124105548">
          <w:marLeft w:val="0"/>
          <w:marRight w:val="0"/>
          <w:marTop w:val="0"/>
          <w:marBottom w:val="0"/>
          <w:divBdr>
            <w:top w:val="none" w:sz="0" w:space="0" w:color="auto"/>
            <w:left w:val="none" w:sz="0" w:space="0" w:color="auto"/>
            <w:bottom w:val="none" w:sz="0" w:space="0" w:color="auto"/>
            <w:right w:val="none" w:sz="0" w:space="0" w:color="auto"/>
          </w:divBdr>
        </w:div>
        <w:div w:id="1089738553">
          <w:marLeft w:val="0"/>
          <w:marRight w:val="0"/>
          <w:marTop w:val="0"/>
          <w:marBottom w:val="0"/>
          <w:divBdr>
            <w:top w:val="none" w:sz="0" w:space="0" w:color="auto"/>
            <w:left w:val="none" w:sz="0" w:space="0" w:color="auto"/>
            <w:bottom w:val="none" w:sz="0" w:space="0" w:color="auto"/>
            <w:right w:val="none" w:sz="0" w:space="0" w:color="auto"/>
          </w:divBdr>
        </w:div>
        <w:div w:id="2094400137">
          <w:marLeft w:val="0"/>
          <w:marRight w:val="0"/>
          <w:marTop w:val="0"/>
          <w:marBottom w:val="0"/>
          <w:divBdr>
            <w:top w:val="none" w:sz="0" w:space="0" w:color="auto"/>
            <w:left w:val="none" w:sz="0" w:space="0" w:color="auto"/>
            <w:bottom w:val="none" w:sz="0" w:space="0" w:color="auto"/>
            <w:right w:val="none" w:sz="0" w:space="0" w:color="auto"/>
          </w:divBdr>
        </w:div>
        <w:div w:id="1521502601">
          <w:marLeft w:val="0"/>
          <w:marRight w:val="0"/>
          <w:marTop w:val="0"/>
          <w:marBottom w:val="0"/>
          <w:divBdr>
            <w:top w:val="none" w:sz="0" w:space="0" w:color="auto"/>
            <w:left w:val="none" w:sz="0" w:space="0" w:color="auto"/>
            <w:bottom w:val="none" w:sz="0" w:space="0" w:color="auto"/>
            <w:right w:val="none" w:sz="0" w:space="0" w:color="auto"/>
          </w:divBdr>
        </w:div>
        <w:div w:id="810903895">
          <w:marLeft w:val="0"/>
          <w:marRight w:val="0"/>
          <w:marTop w:val="0"/>
          <w:marBottom w:val="0"/>
          <w:divBdr>
            <w:top w:val="none" w:sz="0" w:space="0" w:color="auto"/>
            <w:left w:val="none" w:sz="0" w:space="0" w:color="auto"/>
            <w:bottom w:val="none" w:sz="0" w:space="0" w:color="auto"/>
            <w:right w:val="none" w:sz="0" w:space="0" w:color="auto"/>
          </w:divBdr>
        </w:div>
        <w:div w:id="1262030624">
          <w:marLeft w:val="0"/>
          <w:marRight w:val="0"/>
          <w:marTop w:val="0"/>
          <w:marBottom w:val="0"/>
          <w:divBdr>
            <w:top w:val="none" w:sz="0" w:space="0" w:color="auto"/>
            <w:left w:val="none" w:sz="0" w:space="0" w:color="auto"/>
            <w:bottom w:val="none" w:sz="0" w:space="0" w:color="auto"/>
            <w:right w:val="none" w:sz="0" w:space="0" w:color="auto"/>
          </w:divBdr>
        </w:div>
        <w:div w:id="994601639">
          <w:marLeft w:val="0"/>
          <w:marRight w:val="0"/>
          <w:marTop w:val="0"/>
          <w:marBottom w:val="0"/>
          <w:divBdr>
            <w:top w:val="none" w:sz="0" w:space="0" w:color="auto"/>
            <w:left w:val="none" w:sz="0" w:space="0" w:color="auto"/>
            <w:bottom w:val="none" w:sz="0" w:space="0" w:color="auto"/>
            <w:right w:val="none" w:sz="0" w:space="0" w:color="auto"/>
          </w:divBdr>
        </w:div>
        <w:div w:id="565530658">
          <w:marLeft w:val="0"/>
          <w:marRight w:val="0"/>
          <w:marTop w:val="0"/>
          <w:marBottom w:val="0"/>
          <w:divBdr>
            <w:top w:val="none" w:sz="0" w:space="0" w:color="auto"/>
            <w:left w:val="none" w:sz="0" w:space="0" w:color="auto"/>
            <w:bottom w:val="none" w:sz="0" w:space="0" w:color="auto"/>
            <w:right w:val="none" w:sz="0" w:space="0" w:color="auto"/>
          </w:divBdr>
        </w:div>
        <w:div w:id="1472407151">
          <w:marLeft w:val="0"/>
          <w:marRight w:val="0"/>
          <w:marTop w:val="0"/>
          <w:marBottom w:val="0"/>
          <w:divBdr>
            <w:top w:val="none" w:sz="0" w:space="0" w:color="auto"/>
            <w:left w:val="none" w:sz="0" w:space="0" w:color="auto"/>
            <w:bottom w:val="none" w:sz="0" w:space="0" w:color="auto"/>
            <w:right w:val="none" w:sz="0" w:space="0" w:color="auto"/>
          </w:divBdr>
        </w:div>
      </w:divsChild>
    </w:div>
    <w:div w:id="376391290">
      <w:bodyDiv w:val="1"/>
      <w:marLeft w:val="0"/>
      <w:marRight w:val="0"/>
      <w:marTop w:val="0"/>
      <w:marBottom w:val="0"/>
      <w:divBdr>
        <w:top w:val="none" w:sz="0" w:space="0" w:color="auto"/>
        <w:left w:val="none" w:sz="0" w:space="0" w:color="auto"/>
        <w:bottom w:val="none" w:sz="0" w:space="0" w:color="auto"/>
        <w:right w:val="none" w:sz="0" w:space="0" w:color="auto"/>
      </w:divBdr>
      <w:divsChild>
        <w:div w:id="1851749935">
          <w:marLeft w:val="0"/>
          <w:marRight w:val="0"/>
          <w:marTop w:val="0"/>
          <w:marBottom w:val="0"/>
          <w:divBdr>
            <w:top w:val="none" w:sz="0" w:space="0" w:color="auto"/>
            <w:left w:val="none" w:sz="0" w:space="0" w:color="auto"/>
            <w:bottom w:val="none" w:sz="0" w:space="0" w:color="auto"/>
            <w:right w:val="none" w:sz="0" w:space="0" w:color="auto"/>
          </w:divBdr>
          <w:divsChild>
            <w:div w:id="257761933">
              <w:marLeft w:val="0"/>
              <w:marRight w:val="0"/>
              <w:marTop w:val="0"/>
              <w:marBottom w:val="0"/>
              <w:divBdr>
                <w:top w:val="none" w:sz="0" w:space="0" w:color="auto"/>
                <w:left w:val="none" w:sz="0" w:space="0" w:color="auto"/>
                <w:bottom w:val="none" w:sz="0" w:space="0" w:color="auto"/>
                <w:right w:val="none" w:sz="0" w:space="0" w:color="auto"/>
              </w:divBdr>
            </w:div>
            <w:div w:id="175659710">
              <w:marLeft w:val="0"/>
              <w:marRight w:val="0"/>
              <w:marTop w:val="0"/>
              <w:marBottom w:val="0"/>
              <w:divBdr>
                <w:top w:val="none" w:sz="0" w:space="0" w:color="auto"/>
                <w:left w:val="none" w:sz="0" w:space="0" w:color="auto"/>
                <w:bottom w:val="none" w:sz="0" w:space="0" w:color="auto"/>
                <w:right w:val="none" w:sz="0" w:space="0" w:color="auto"/>
              </w:divBdr>
            </w:div>
            <w:div w:id="1520898317">
              <w:marLeft w:val="0"/>
              <w:marRight w:val="0"/>
              <w:marTop w:val="0"/>
              <w:marBottom w:val="0"/>
              <w:divBdr>
                <w:top w:val="none" w:sz="0" w:space="0" w:color="auto"/>
                <w:left w:val="none" w:sz="0" w:space="0" w:color="auto"/>
                <w:bottom w:val="none" w:sz="0" w:space="0" w:color="auto"/>
                <w:right w:val="none" w:sz="0" w:space="0" w:color="auto"/>
              </w:divBdr>
            </w:div>
            <w:div w:id="703016218">
              <w:marLeft w:val="0"/>
              <w:marRight w:val="0"/>
              <w:marTop w:val="0"/>
              <w:marBottom w:val="0"/>
              <w:divBdr>
                <w:top w:val="none" w:sz="0" w:space="0" w:color="auto"/>
                <w:left w:val="none" w:sz="0" w:space="0" w:color="auto"/>
                <w:bottom w:val="none" w:sz="0" w:space="0" w:color="auto"/>
                <w:right w:val="none" w:sz="0" w:space="0" w:color="auto"/>
              </w:divBdr>
            </w:div>
            <w:div w:id="1183468959">
              <w:marLeft w:val="0"/>
              <w:marRight w:val="0"/>
              <w:marTop w:val="0"/>
              <w:marBottom w:val="0"/>
              <w:divBdr>
                <w:top w:val="none" w:sz="0" w:space="0" w:color="auto"/>
                <w:left w:val="none" w:sz="0" w:space="0" w:color="auto"/>
                <w:bottom w:val="none" w:sz="0" w:space="0" w:color="auto"/>
                <w:right w:val="none" w:sz="0" w:space="0" w:color="auto"/>
              </w:divBdr>
            </w:div>
            <w:div w:id="1489789049">
              <w:marLeft w:val="0"/>
              <w:marRight w:val="0"/>
              <w:marTop w:val="0"/>
              <w:marBottom w:val="0"/>
              <w:divBdr>
                <w:top w:val="none" w:sz="0" w:space="0" w:color="auto"/>
                <w:left w:val="none" w:sz="0" w:space="0" w:color="auto"/>
                <w:bottom w:val="none" w:sz="0" w:space="0" w:color="auto"/>
                <w:right w:val="none" w:sz="0" w:space="0" w:color="auto"/>
              </w:divBdr>
            </w:div>
            <w:div w:id="596255719">
              <w:marLeft w:val="0"/>
              <w:marRight w:val="0"/>
              <w:marTop w:val="0"/>
              <w:marBottom w:val="0"/>
              <w:divBdr>
                <w:top w:val="none" w:sz="0" w:space="0" w:color="auto"/>
                <w:left w:val="none" w:sz="0" w:space="0" w:color="auto"/>
                <w:bottom w:val="none" w:sz="0" w:space="0" w:color="auto"/>
                <w:right w:val="none" w:sz="0" w:space="0" w:color="auto"/>
              </w:divBdr>
            </w:div>
            <w:div w:id="1487012266">
              <w:marLeft w:val="0"/>
              <w:marRight w:val="0"/>
              <w:marTop w:val="0"/>
              <w:marBottom w:val="0"/>
              <w:divBdr>
                <w:top w:val="none" w:sz="0" w:space="0" w:color="auto"/>
                <w:left w:val="none" w:sz="0" w:space="0" w:color="auto"/>
                <w:bottom w:val="none" w:sz="0" w:space="0" w:color="auto"/>
                <w:right w:val="none" w:sz="0" w:space="0" w:color="auto"/>
              </w:divBdr>
            </w:div>
            <w:div w:id="1857844666">
              <w:marLeft w:val="0"/>
              <w:marRight w:val="0"/>
              <w:marTop w:val="0"/>
              <w:marBottom w:val="0"/>
              <w:divBdr>
                <w:top w:val="none" w:sz="0" w:space="0" w:color="auto"/>
                <w:left w:val="none" w:sz="0" w:space="0" w:color="auto"/>
                <w:bottom w:val="none" w:sz="0" w:space="0" w:color="auto"/>
                <w:right w:val="none" w:sz="0" w:space="0" w:color="auto"/>
              </w:divBdr>
            </w:div>
            <w:div w:id="45375156">
              <w:marLeft w:val="0"/>
              <w:marRight w:val="0"/>
              <w:marTop w:val="0"/>
              <w:marBottom w:val="0"/>
              <w:divBdr>
                <w:top w:val="none" w:sz="0" w:space="0" w:color="auto"/>
                <w:left w:val="none" w:sz="0" w:space="0" w:color="auto"/>
                <w:bottom w:val="none" w:sz="0" w:space="0" w:color="auto"/>
                <w:right w:val="none" w:sz="0" w:space="0" w:color="auto"/>
              </w:divBdr>
            </w:div>
            <w:div w:id="917404368">
              <w:marLeft w:val="0"/>
              <w:marRight w:val="0"/>
              <w:marTop w:val="0"/>
              <w:marBottom w:val="0"/>
              <w:divBdr>
                <w:top w:val="none" w:sz="0" w:space="0" w:color="auto"/>
                <w:left w:val="none" w:sz="0" w:space="0" w:color="auto"/>
                <w:bottom w:val="none" w:sz="0" w:space="0" w:color="auto"/>
                <w:right w:val="none" w:sz="0" w:space="0" w:color="auto"/>
              </w:divBdr>
            </w:div>
            <w:div w:id="488136032">
              <w:marLeft w:val="0"/>
              <w:marRight w:val="0"/>
              <w:marTop w:val="0"/>
              <w:marBottom w:val="0"/>
              <w:divBdr>
                <w:top w:val="none" w:sz="0" w:space="0" w:color="auto"/>
                <w:left w:val="none" w:sz="0" w:space="0" w:color="auto"/>
                <w:bottom w:val="none" w:sz="0" w:space="0" w:color="auto"/>
                <w:right w:val="none" w:sz="0" w:space="0" w:color="auto"/>
              </w:divBdr>
            </w:div>
            <w:div w:id="1627199260">
              <w:marLeft w:val="0"/>
              <w:marRight w:val="0"/>
              <w:marTop w:val="0"/>
              <w:marBottom w:val="0"/>
              <w:divBdr>
                <w:top w:val="none" w:sz="0" w:space="0" w:color="auto"/>
                <w:left w:val="none" w:sz="0" w:space="0" w:color="auto"/>
                <w:bottom w:val="none" w:sz="0" w:space="0" w:color="auto"/>
                <w:right w:val="none" w:sz="0" w:space="0" w:color="auto"/>
              </w:divBdr>
            </w:div>
            <w:div w:id="604581288">
              <w:marLeft w:val="0"/>
              <w:marRight w:val="0"/>
              <w:marTop w:val="0"/>
              <w:marBottom w:val="0"/>
              <w:divBdr>
                <w:top w:val="none" w:sz="0" w:space="0" w:color="auto"/>
                <w:left w:val="none" w:sz="0" w:space="0" w:color="auto"/>
                <w:bottom w:val="none" w:sz="0" w:space="0" w:color="auto"/>
                <w:right w:val="none" w:sz="0" w:space="0" w:color="auto"/>
              </w:divBdr>
            </w:div>
            <w:div w:id="764157550">
              <w:marLeft w:val="0"/>
              <w:marRight w:val="0"/>
              <w:marTop w:val="0"/>
              <w:marBottom w:val="0"/>
              <w:divBdr>
                <w:top w:val="none" w:sz="0" w:space="0" w:color="auto"/>
                <w:left w:val="none" w:sz="0" w:space="0" w:color="auto"/>
                <w:bottom w:val="none" w:sz="0" w:space="0" w:color="auto"/>
                <w:right w:val="none" w:sz="0" w:space="0" w:color="auto"/>
              </w:divBdr>
            </w:div>
            <w:div w:id="1903519294">
              <w:marLeft w:val="0"/>
              <w:marRight w:val="0"/>
              <w:marTop w:val="0"/>
              <w:marBottom w:val="0"/>
              <w:divBdr>
                <w:top w:val="none" w:sz="0" w:space="0" w:color="auto"/>
                <w:left w:val="none" w:sz="0" w:space="0" w:color="auto"/>
                <w:bottom w:val="none" w:sz="0" w:space="0" w:color="auto"/>
                <w:right w:val="none" w:sz="0" w:space="0" w:color="auto"/>
              </w:divBdr>
            </w:div>
            <w:div w:id="2142652112">
              <w:marLeft w:val="0"/>
              <w:marRight w:val="0"/>
              <w:marTop w:val="0"/>
              <w:marBottom w:val="0"/>
              <w:divBdr>
                <w:top w:val="none" w:sz="0" w:space="0" w:color="auto"/>
                <w:left w:val="none" w:sz="0" w:space="0" w:color="auto"/>
                <w:bottom w:val="none" w:sz="0" w:space="0" w:color="auto"/>
                <w:right w:val="none" w:sz="0" w:space="0" w:color="auto"/>
              </w:divBdr>
            </w:div>
            <w:div w:id="1009482956">
              <w:marLeft w:val="0"/>
              <w:marRight w:val="0"/>
              <w:marTop w:val="0"/>
              <w:marBottom w:val="0"/>
              <w:divBdr>
                <w:top w:val="none" w:sz="0" w:space="0" w:color="auto"/>
                <w:left w:val="none" w:sz="0" w:space="0" w:color="auto"/>
                <w:bottom w:val="none" w:sz="0" w:space="0" w:color="auto"/>
                <w:right w:val="none" w:sz="0" w:space="0" w:color="auto"/>
              </w:divBdr>
            </w:div>
            <w:div w:id="1546218383">
              <w:marLeft w:val="0"/>
              <w:marRight w:val="0"/>
              <w:marTop w:val="0"/>
              <w:marBottom w:val="0"/>
              <w:divBdr>
                <w:top w:val="none" w:sz="0" w:space="0" w:color="auto"/>
                <w:left w:val="none" w:sz="0" w:space="0" w:color="auto"/>
                <w:bottom w:val="none" w:sz="0" w:space="0" w:color="auto"/>
                <w:right w:val="none" w:sz="0" w:space="0" w:color="auto"/>
              </w:divBdr>
            </w:div>
            <w:div w:id="2120054803">
              <w:marLeft w:val="0"/>
              <w:marRight w:val="0"/>
              <w:marTop w:val="0"/>
              <w:marBottom w:val="0"/>
              <w:divBdr>
                <w:top w:val="none" w:sz="0" w:space="0" w:color="auto"/>
                <w:left w:val="none" w:sz="0" w:space="0" w:color="auto"/>
                <w:bottom w:val="none" w:sz="0" w:space="0" w:color="auto"/>
                <w:right w:val="none" w:sz="0" w:space="0" w:color="auto"/>
              </w:divBdr>
            </w:div>
            <w:div w:id="457526443">
              <w:marLeft w:val="0"/>
              <w:marRight w:val="0"/>
              <w:marTop w:val="0"/>
              <w:marBottom w:val="0"/>
              <w:divBdr>
                <w:top w:val="none" w:sz="0" w:space="0" w:color="auto"/>
                <w:left w:val="none" w:sz="0" w:space="0" w:color="auto"/>
                <w:bottom w:val="none" w:sz="0" w:space="0" w:color="auto"/>
                <w:right w:val="none" w:sz="0" w:space="0" w:color="auto"/>
              </w:divBdr>
            </w:div>
            <w:div w:id="1440487076">
              <w:marLeft w:val="0"/>
              <w:marRight w:val="0"/>
              <w:marTop w:val="0"/>
              <w:marBottom w:val="0"/>
              <w:divBdr>
                <w:top w:val="none" w:sz="0" w:space="0" w:color="auto"/>
                <w:left w:val="none" w:sz="0" w:space="0" w:color="auto"/>
                <w:bottom w:val="none" w:sz="0" w:space="0" w:color="auto"/>
                <w:right w:val="none" w:sz="0" w:space="0" w:color="auto"/>
              </w:divBdr>
            </w:div>
            <w:div w:id="499393236">
              <w:marLeft w:val="0"/>
              <w:marRight w:val="0"/>
              <w:marTop w:val="0"/>
              <w:marBottom w:val="0"/>
              <w:divBdr>
                <w:top w:val="none" w:sz="0" w:space="0" w:color="auto"/>
                <w:left w:val="none" w:sz="0" w:space="0" w:color="auto"/>
                <w:bottom w:val="none" w:sz="0" w:space="0" w:color="auto"/>
                <w:right w:val="none" w:sz="0" w:space="0" w:color="auto"/>
              </w:divBdr>
            </w:div>
            <w:div w:id="960960371">
              <w:marLeft w:val="0"/>
              <w:marRight w:val="0"/>
              <w:marTop w:val="0"/>
              <w:marBottom w:val="0"/>
              <w:divBdr>
                <w:top w:val="none" w:sz="0" w:space="0" w:color="auto"/>
                <w:left w:val="none" w:sz="0" w:space="0" w:color="auto"/>
                <w:bottom w:val="none" w:sz="0" w:space="0" w:color="auto"/>
                <w:right w:val="none" w:sz="0" w:space="0" w:color="auto"/>
              </w:divBdr>
            </w:div>
            <w:div w:id="698895136">
              <w:marLeft w:val="0"/>
              <w:marRight w:val="0"/>
              <w:marTop w:val="0"/>
              <w:marBottom w:val="0"/>
              <w:divBdr>
                <w:top w:val="none" w:sz="0" w:space="0" w:color="auto"/>
                <w:left w:val="none" w:sz="0" w:space="0" w:color="auto"/>
                <w:bottom w:val="none" w:sz="0" w:space="0" w:color="auto"/>
                <w:right w:val="none" w:sz="0" w:space="0" w:color="auto"/>
              </w:divBdr>
            </w:div>
            <w:div w:id="579564711">
              <w:marLeft w:val="0"/>
              <w:marRight w:val="0"/>
              <w:marTop w:val="0"/>
              <w:marBottom w:val="0"/>
              <w:divBdr>
                <w:top w:val="none" w:sz="0" w:space="0" w:color="auto"/>
                <w:left w:val="none" w:sz="0" w:space="0" w:color="auto"/>
                <w:bottom w:val="none" w:sz="0" w:space="0" w:color="auto"/>
                <w:right w:val="none" w:sz="0" w:space="0" w:color="auto"/>
              </w:divBdr>
            </w:div>
            <w:div w:id="1521505713">
              <w:marLeft w:val="0"/>
              <w:marRight w:val="0"/>
              <w:marTop w:val="0"/>
              <w:marBottom w:val="0"/>
              <w:divBdr>
                <w:top w:val="none" w:sz="0" w:space="0" w:color="auto"/>
                <w:left w:val="none" w:sz="0" w:space="0" w:color="auto"/>
                <w:bottom w:val="none" w:sz="0" w:space="0" w:color="auto"/>
                <w:right w:val="none" w:sz="0" w:space="0" w:color="auto"/>
              </w:divBdr>
            </w:div>
            <w:div w:id="48305447">
              <w:marLeft w:val="0"/>
              <w:marRight w:val="0"/>
              <w:marTop w:val="0"/>
              <w:marBottom w:val="0"/>
              <w:divBdr>
                <w:top w:val="none" w:sz="0" w:space="0" w:color="auto"/>
                <w:left w:val="none" w:sz="0" w:space="0" w:color="auto"/>
                <w:bottom w:val="none" w:sz="0" w:space="0" w:color="auto"/>
                <w:right w:val="none" w:sz="0" w:space="0" w:color="auto"/>
              </w:divBdr>
            </w:div>
            <w:div w:id="2069765768">
              <w:marLeft w:val="0"/>
              <w:marRight w:val="0"/>
              <w:marTop w:val="0"/>
              <w:marBottom w:val="0"/>
              <w:divBdr>
                <w:top w:val="none" w:sz="0" w:space="0" w:color="auto"/>
                <w:left w:val="none" w:sz="0" w:space="0" w:color="auto"/>
                <w:bottom w:val="none" w:sz="0" w:space="0" w:color="auto"/>
                <w:right w:val="none" w:sz="0" w:space="0" w:color="auto"/>
              </w:divBdr>
            </w:div>
            <w:div w:id="1365790626">
              <w:marLeft w:val="0"/>
              <w:marRight w:val="0"/>
              <w:marTop w:val="0"/>
              <w:marBottom w:val="0"/>
              <w:divBdr>
                <w:top w:val="none" w:sz="0" w:space="0" w:color="auto"/>
                <w:left w:val="none" w:sz="0" w:space="0" w:color="auto"/>
                <w:bottom w:val="none" w:sz="0" w:space="0" w:color="auto"/>
                <w:right w:val="none" w:sz="0" w:space="0" w:color="auto"/>
              </w:divBdr>
            </w:div>
            <w:div w:id="248925739">
              <w:marLeft w:val="0"/>
              <w:marRight w:val="0"/>
              <w:marTop w:val="0"/>
              <w:marBottom w:val="0"/>
              <w:divBdr>
                <w:top w:val="none" w:sz="0" w:space="0" w:color="auto"/>
                <w:left w:val="none" w:sz="0" w:space="0" w:color="auto"/>
                <w:bottom w:val="none" w:sz="0" w:space="0" w:color="auto"/>
                <w:right w:val="none" w:sz="0" w:space="0" w:color="auto"/>
              </w:divBdr>
            </w:div>
            <w:div w:id="1540707976">
              <w:marLeft w:val="0"/>
              <w:marRight w:val="0"/>
              <w:marTop w:val="0"/>
              <w:marBottom w:val="0"/>
              <w:divBdr>
                <w:top w:val="none" w:sz="0" w:space="0" w:color="auto"/>
                <w:left w:val="none" w:sz="0" w:space="0" w:color="auto"/>
                <w:bottom w:val="none" w:sz="0" w:space="0" w:color="auto"/>
                <w:right w:val="none" w:sz="0" w:space="0" w:color="auto"/>
              </w:divBdr>
            </w:div>
            <w:div w:id="91744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51765">
      <w:bodyDiv w:val="1"/>
      <w:marLeft w:val="0"/>
      <w:marRight w:val="0"/>
      <w:marTop w:val="0"/>
      <w:marBottom w:val="0"/>
      <w:divBdr>
        <w:top w:val="none" w:sz="0" w:space="0" w:color="auto"/>
        <w:left w:val="none" w:sz="0" w:space="0" w:color="auto"/>
        <w:bottom w:val="none" w:sz="0" w:space="0" w:color="auto"/>
        <w:right w:val="none" w:sz="0" w:space="0" w:color="auto"/>
      </w:divBdr>
    </w:div>
    <w:div w:id="720598031">
      <w:bodyDiv w:val="1"/>
      <w:marLeft w:val="0"/>
      <w:marRight w:val="0"/>
      <w:marTop w:val="0"/>
      <w:marBottom w:val="0"/>
      <w:divBdr>
        <w:top w:val="none" w:sz="0" w:space="0" w:color="auto"/>
        <w:left w:val="none" w:sz="0" w:space="0" w:color="auto"/>
        <w:bottom w:val="none" w:sz="0" w:space="0" w:color="auto"/>
        <w:right w:val="none" w:sz="0" w:space="0" w:color="auto"/>
      </w:divBdr>
    </w:div>
    <w:div w:id="788161448">
      <w:bodyDiv w:val="1"/>
      <w:marLeft w:val="0"/>
      <w:marRight w:val="0"/>
      <w:marTop w:val="0"/>
      <w:marBottom w:val="0"/>
      <w:divBdr>
        <w:top w:val="none" w:sz="0" w:space="0" w:color="auto"/>
        <w:left w:val="none" w:sz="0" w:space="0" w:color="auto"/>
        <w:bottom w:val="none" w:sz="0" w:space="0" w:color="auto"/>
        <w:right w:val="none" w:sz="0" w:space="0" w:color="auto"/>
      </w:divBdr>
    </w:div>
    <w:div w:id="839198794">
      <w:bodyDiv w:val="1"/>
      <w:marLeft w:val="0"/>
      <w:marRight w:val="0"/>
      <w:marTop w:val="0"/>
      <w:marBottom w:val="0"/>
      <w:divBdr>
        <w:top w:val="none" w:sz="0" w:space="0" w:color="auto"/>
        <w:left w:val="none" w:sz="0" w:space="0" w:color="auto"/>
        <w:bottom w:val="none" w:sz="0" w:space="0" w:color="auto"/>
        <w:right w:val="none" w:sz="0" w:space="0" w:color="auto"/>
      </w:divBdr>
    </w:div>
    <w:div w:id="852063539">
      <w:bodyDiv w:val="1"/>
      <w:marLeft w:val="0"/>
      <w:marRight w:val="0"/>
      <w:marTop w:val="0"/>
      <w:marBottom w:val="0"/>
      <w:divBdr>
        <w:top w:val="none" w:sz="0" w:space="0" w:color="auto"/>
        <w:left w:val="none" w:sz="0" w:space="0" w:color="auto"/>
        <w:bottom w:val="none" w:sz="0" w:space="0" w:color="auto"/>
        <w:right w:val="none" w:sz="0" w:space="0" w:color="auto"/>
      </w:divBdr>
      <w:divsChild>
        <w:div w:id="669867349">
          <w:marLeft w:val="0"/>
          <w:marRight w:val="0"/>
          <w:marTop w:val="0"/>
          <w:marBottom w:val="0"/>
          <w:divBdr>
            <w:top w:val="none" w:sz="0" w:space="0" w:color="auto"/>
            <w:left w:val="none" w:sz="0" w:space="0" w:color="auto"/>
            <w:bottom w:val="none" w:sz="0" w:space="0" w:color="auto"/>
            <w:right w:val="none" w:sz="0" w:space="0" w:color="auto"/>
          </w:divBdr>
          <w:divsChild>
            <w:div w:id="364448466">
              <w:marLeft w:val="0"/>
              <w:marRight w:val="0"/>
              <w:marTop w:val="0"/>
              <w:marBottom w:val="0"/>
              <w:divBdr>
                <w:top w:val="none" w:sz="0" w:space="0" w:color="auto"/>
                <w:left w:val="none" w:sz="0" w:space="0" w:color="auto"/>
                <w:bottom w:val="none" w:sz="0" w:space="0" w:color="auto"/>
                <w:right w:val="none" w:sz="0" w:space="0" w:color="auto"/>
              </w:divBdr>
              <w:divsChild>
                <w:div w:id="432629040">
                  <w:marLeft w:val="0"/>
                  <w:marRight w:val="0"/>
                  <w:marTop w:val="0"/>
                  <w:marBottom w:val="0"/>
                  <w:divBdr>
                    <w:top w:val="none" w:sz="0" w:space="0" w:color="auto"/>
                    <w:left w:val="none" w:sz="0" w:space="0" w:color="auto"/>
                    <w:bottom w:val="none" w:sz="0" w:space="0" w:color="auto"/>
                    <w:right w:val="none" w:sz="0" w:space="0" w:color="auto"/>
                  </w:divBdr>
                </w:div>
              </w:divsChild>
            </w:div>
            <w:div w:id="1407679754">
              <w:marLeft w:val="0"/>
              <w:marRight w:val="0"/>
              <w:marTop w:val="0"/>
              <w:marBottom w:val="0"/>
              <w:divBdr>
                <w:top w:val="none" w:sz="0" w:space="0" w:color="auto"/>
                <w:left w:val="none" w:sz="0" w:space="0" w:color="auto"/>
                <w:bottom w:val="none" w:sz="0" w:space="0" w:color="auto"/>
                <w:right w:val="none" w:sz="0" w:space="0" w:color="auto"/>
              </w:divBdr>
              <w:divsChild>
                <w:div w:id="1783843076">
                  <w:marLeft w:val="0"/>
                  <w:marRight w:val="0"/>
                  <w:marTop w:val="0"/>
                  <w:marBottom w:val="0"/>
                  <w:divBdr>
                    <w:top w:val="none" w:sz="0" w:space="0" w:color="auto"/>
                    <w:left w:val="none" w:sz="0" w:space="0" w:color="auto"/>
                    <w:bottom w:val="none" w:sz="0" w:space="0" w:color="auto"/>
                    <w:right w:val="none" w:sz="0" w:space="0" w:color="auto"/>
                  </w:divBdr>
                  <w:divsChild>
                    <w:div w:id="572589689">
                      <w:marLeft w:val="0"/>
                      <w:marRight w:val="0"/>
                      <w:marTop w:val="0"/>
                      <w:marBottom w:val="0"/>
                      <w:divBdr>
                        <w:top w:val="none" w:sz="0" w:space="0" w:color="auto"/>
                        <w:left w:val="none" w:sz="0" w:space="0" w:color="auto"/>
                        <w:bottom w:val="none" w:sz="0" w:space="0" w:color="auto"/>
                        <w:right w:val="none" w:sz="0" w:space="0" w:color="auto"/>
                      </w:divBdr>
                      <w:divsChild>
                        <w:div w:id="781456179">
                          <w:marLeft w:val="0"/>
                          <w:marRight w:val="0"/>
                          <w:marTop w:val="0"/>
                          <w:marBottom w:val="0"/>
                          <w:divBdr>
                            <w:top w:val="none" w:sz="0" w:space="0" w:color="auto"/>
                            <w:left w:val="none" w:sz="0" w:space="0" w:color="auto"/>
                            <w:bottom w:val="none" w:sz="0" w:space="0" w:color="auto"/>
                            <w:right w:val="none" w:sz="0" w:space="0" w:color="auto"/>
                          </w:divBdr>
                          <w:divsChild>
                            <w:div w:id="616521989">
                              <w:marLeft w:val="0"/>
                              <w:marRight w:val="0"/>
                              <w:marTop w:val="0"/>
                              <w:marBottom w:val="0"/>
                              <w:divBdr>
                                <w:top w:val="none" w:sz="0" w:space="0" w:color="auto"/>
                                <w:left w:val="none" w:sz="0" w:space="0" w:color="auto"/>
                                <w:bottom w:val="none" w:sz="0" w:space="0" w:color="auto"/>
                                <w:right w:val="none" w:sz="0" w:space="0" w:color="auto"/>
                              </w:divBdr>
                              <w:divsChild>
                                <w:div w:id="1649748890">
                                  <w:marLeft w:val="0"/>
                                  <w:marRight w:val="0"/>
                                  <w:marTop w:val="0"/>
                                  <w:marBottom w:val="0"/>
                                  <w:divBdr>
                                    <w:top w:val="none" w:sz="0" w:space="0" w:color="auto"/>
                                    <w:left w:val="none" w:sz="0" w:space="0" w:color="auto"/>
                                    <w:bottom w:val="none" w:sz="0" w:space="0" w:color="auto"/>
                                    <w:right w:val="none" w:sz="0" w:space="0" w:color="auto"/>
                                  </w:divBdr>
                                  <w:divsChild>
                                    <w:div w:id="1041903045">
                                      <w:marLeft w:val="0"/>
                                      <w:marRight w:val="0"/>
                                      <w:marTop w:val="0"/>
                                      <w:marBottom w:val="0"/>
                                      <w:divBdr>
                                        <w:top w:val="none" w:sz="0" w:space="0" w:color="auto"/>
                                        <w:left w:val="none" w:sz="0" w:space="0" w:color="auto"/>
                                        <w:bottom w:val="none" w:sz="0" w:space="0" w:color="auto"/>
                                        <w:right w:val="none" w:sz="0" w:space="0" w:color="auto"/>
                                      </w:divBdr>
                                      <w:divsChild>
                                        <w:div w:id="1746218957">
                                          <w:marLeft w:val="0"/>
                                          <w:marRight w:val="0"/>
                                          <w:marTop w:val="0"/>
                                          <w:marBottom w:val="0"/>
                                          <w:divBdr>
                                            <w:top w:val="none" w:sz="0" w:space="0" w:color="auto"/>
                                            <w:left w:val="none" w:sz="0" w:space="0" w:color="auto"/>
                                            <w:bottom w:val="none" w:sz="0" w:space="0" w:color="auto"/>
                                            <w:right w:val="none" w:sz="0" w:space="0" w:color="auto"/>
                                          </w:divBdr>
                                          <w:divsChild>
                                            <w:div w:id="1192500045">
                                              <w:marLeft w:val="0"/>
                                              <w:marRight w:val="0"/>
                                              <w:marTop w:val="0"/>
                                              <w:marBottom w:val="0"/>
                                              <w:divBdr>
                                                <w:top w:val="none" w:sz="0" w:space="0" w:color="auto"/>
                                                <w:left w:val="none" w:sz="0" w:space="0" w:color="auto"/>
                                                <w:bottom w:val="none" w:sz="0" w:space="0" w:color="auto"/>
                                                <w:right w:val="none" w:sz="0" w:space="0" w:color="auto"/>
                                              </w:divBdr>
                                              <w:divsChild>
                                                <w:div w:id="455875527">
                                                  <w:marLeft w:val="0"/>
                                                  <w:marRight w:val="0"/>
                                                  <w:marTop w:val="0"/>
                                                  <w:marBottom w:val="0"/>
                                                  <w:divBdr>
                                                    <w:top w:val="none" w:sz="0" w:space="0" w:color="auto"/>
                                                    <w:left w:val="none" w:sz="0" w:space="0" w:color="auto"/>
                                                    <w:bottom w:val="none" w:sz="0" w:space="0" w:color="auto"/>
                                                    <w:right w:val="none" w:sz="0" w:space="0" w:color="auto"/>
                                                  </w:divBdr>
                                                </w:div>
                                                <w:div w:id="624578330">
                                                  <w:marLeft w:val="0"/>
                                                  <w:marRight w:val="0"/>
                                                  <w:marTop w:val="0"/>
                                                  <w:marBottom w:val="0"/>
                                                  <w:divBdr>
                                                    <w:top w:val="none" w:sz="0" w:space="0" w:color="auto"/>
                                                    <w:left w:val="none" w:sz="0" w:space="0" w:color="auto"/>
                                                    <w:bottom w:val="none" w:sz="0" w:space="0" w:color="auto"/>
                                                    <w:right w:val="none" w:sz="0" w:space="0" w:color="auto"/>
                                                  </w:divBdr>
                                                </w:div>
                                                <w:div w:id="540477255">
                                                  <w:marLeft w:val="0"/>
                                                  <w:marRight w:val="0"/>
                                                  <w:marTop w:val="0"/>
                                                  <w:marBottom w:val="0"/>
                                                  <w:divBdr>
                                                    <w:top w:val="none" w:sz="0" w:space="0" w:color="auto"/>
                                                    <w:left w:val="none" w:sz="0" w:space="0" w:color="auto"/>
                                                    <w:bottom w:val="none" w:sz="0" w:space="0" w:color="auto"/>
                                                    <w:right w:val="none" w:sz="0" w:space="0" w:color="auto"/>
                                                  </w:divBdr>
                                                  <w:divsChild>
                                                    <w:div w:id="118196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785609">
                                          <w:marLeft w:val="0"/>
                                          <w:marRight w:val="0"/>
                                          <w:marTop w:val="0"/>
                                          <w:marBottom w:val="0"/>
                                          <w:divBdr>
                                            <w:top w:val="none" w:sz="0" w:space="0" w:color="auto"/>
                                            <w:left w:val="none" w:sz="0" w:space="0" w:color="auto"/>
                                            <w:bottom w:val="none" w:sz="0" w:space="0" w:color="auto"/>
                                            <w:right w:val="none" w:sz="0" w:space="0" w:color="auto"/>
                                          </w:divBdr>
                                          <w:divsChild>
                                            <w:div w:id="583338917">
                                              <w:marLeft w:val="0"/>
                                              <w:marRight w:val="0"/>
                                              <w:marTop w:val="0"/>
                                              <w:marBottom w:val="0"/>
                                              <w:divBdr>
                                                <w:top w:val="none" w:sz="0" w:space="0" w:color="auto"/>
                                                <w:left w:val="none" w:sz="0" w:space="0" w:color="auto"/>
                                                <w:bottom w:val="none" w:sz="0" w:space="0" w:color="auto"/>
                                                <w:right w:val="none" w:sz="0" w:space="0" w:color="auto"/>
                                              </w:divBdr>
                                              <w:divsChild>
                                                <w:div w:id="137920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703433">
                                  <w:marLeft w:val="0"/>
                                  <w:marRight w:val="0"/>
                                  <w:marTop w:val="0"/>
                                  <w:marBottom w:val="0"/>
                                  <w:divBdr>
                                    <w:top w:val="none" w:sz="0" w:space="0" w:color="auto"/>
                                    <w:left w:val="none" w:sz="0" w:space="0" w:color="auto"/>
                                    <w:bottom w:val="none" w:sz="0" w:space="0" w:color="auto"/>
                                    <w:right w:val="none" w:sz="0" w:space="0" w:color="auto"/>
                                  </w:divBdr>
                                  <w:divsChild>
                                    <w:div w:id="1775056300">
                                      <w:marLeft w:val="0"/>
                                      <w:marRight w:val="0"/>
                                      <w:marTop w:val="0"/>
                                      <w:marBottom w:val="0"/>
                                      <w:divBdr>
                                        <w:top w:val="none" w:sz="0" w:space="0" w:color="auto"/>
                                        <w:left w:val="none" w:sz="0" w:space="0" w:color="auto"/>
                                        <w:bottom w:val="none" w:sz="0" w:space="0" w:color="auto"/>
                                        <w:right w:val="none" w:sz="0" w:space="0" w:color="auto"/>
                                      </w:divBdr>
                                      <w:divsChild>
                                        <w:div w:id="470441887">
                                          <w:marLeft w:val="0"/>
                                          <w:marRight w:val="0"/>
                                          <w:marTop w:val="0"/>
                                          <w:marBottom w:val="0"/>
                                          <w:divBdr>
                                            <w:top w:val="none" w:sz="0" w:space="0" w:color="auto"/>
                                            <w:left w:val="none" w:sz="0" w:space="0" w:color="auto"/>
                                            <w:bottom w:val="none" w:sz="0" w:space="0" w:color="auto"/>
                                            <w:right w:val="none" w:sz="0" w:space="0" w:color="auto"/>
                                          </w:divBdr>
                                          <w:divsChild>
                                            <w:div w:id="206864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205130">
                  <w:marLeft w:val="0"/>
                  <w:marRight w:val="0"/>
                  <w:marTop w:val="0"/>
                  <w:marBottom w:val="0"/>
                  <w:divBdr>
                    <w:top w:val="none" w:sz="0" w:space="0" w:color="auto"/>
                    <w:left w:val="none" w:sz="0" w:space="0" w:color="auto"/>
                    <w:bottom w:val="none" w:sz="0" w:space="0" w:color="auto"/>
                    <w:right w:val="none" w:sz="0" w:space="0" w:color="auto"/>
                  </w:divBdr>
                  <w:divsChild>
                    <w:div w:id="1460219453">
                      <w:marLeft w:val="0"/>
                      <w:marRight w:val="0"/>
                      <w:marTop w:val="0"/>
                      <w:marBottom w:val="0"/>
                      <w:divBdr>
                        <w:top w:val="none" w:sz="0" w:space="0" w:color="auto"/>
                        <w:left w:val="none" w:sz="0" w:space="0" w:color="auto"/>
                        <w:bottom w:val="none" w:sz="0" w:space="0" w:color="auto"/>
                        <w:right w:val="none" w:sz="0" w:space="0" w:color="auto"/>
                      </w:divBdr>
                      <w:divsChild>
                        <w:div w:id="70479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3055578">
      <w:bodyDiv w:val="1"/>
      <w:marLeft w:val="0"/>
      <w:marRight w:val="0"/>
      <w:marTop w:val="0"/>
      <w:marBottom w:val="0"/>
      <w:divBdr>
        <w:top w:val="none" w:sz="0" w:space="0" w:color="auto"/>
        <w:left w:val="none" w:sz="0" w:space="0" w:color="auto"/>
        <w:bottom w:val="none" w:sz="0" w:space="0" w:color="auto"/>
        <w:right w:val="none" w:sz="0" w:space="0" w:color="auto"/>
      </w:divBdr>
    </w:div>
    <w:div w:id="1117599611">
      <w:bodyDiv w:val="1"/>
      <w:marLeft w:val="0"/>
      <w:marRight w:val="0"/>
      <w:marTop w:val="0"/>
      <w:marBottom w:val="0"/>
      <w:divBdr>
        <w:top w:val="none" w:sz="0" w:space="0" w:color="auto"/>
        <w:left w:val="none" w:sz="0" w:space="0" w:color="auto"/>
        <w:bottom w:val="none" w:sz="0" w:space="0" w:color="auto"/>
        <w:right w:val="none" w:sz="0" w:space="0" w:color="auto"/>
      </w:divBdr>
    </w:div>
    <w:div w:id="1253474014">
      <w:bodyDiv w:val="1"/>
      <w:marLeft w:val="0"/>
      <w:marRight w:val="0"/>
      <w:marTop w:val="0"/>
      <w:marBottom w:val="0"/>
      <w:divBdr>
        <w:top w:val="none" w:sz="0" w:space="0" w:color="auto"/>
        <w:left w:val="none" w:sz="0" w:space="0" w:color="auto"/>
        <w:bottom w:val="none" w:sz="0" w:space="0" w:color="auto"/>
        <w:right w:val="none" w:sz="0" w:space="0" w:color="auto"/>
      </w:divBdr>
    </w:div>
    <w:div w:id="1283655253">
      <w:bodyDiv w:val="1"/>
      <w:marLeft w:val="0"/>
      <w:marRight w:val="0"/>
      <w:marTop w:val="0"/>
      <w:marBottom w:val="0"/>
      <w:divBdr>
        <w:top w:val="none" w:sz="0" w:space="0" w:color="auto"/>
        <w:left w:val="none" w:sz="0" w:space="0" w:color="auto"/>
        <w:bottom w:val="none" w:sz="0" w:space="0" w:color="auto"/>
        <w:right w:val="none" w:sz="0" w:space="0" w:color="auto"/>
      </w:divBdr>
    </w:div>
    <w:div w:id="1448547304">
      <w:bodyDiv w:val="1"/>
      <w:marLeft w:val="0"/>
      <w:marRight w:val="0"/>
      <w:marTop w:val="0"/>
      <w:marBottom w:val="0"/>
      <w:divBdr>
        <w:top w:val="none" w:sz="0" w:space="0" w:color="auto"/>
        <w:left w:val="none" w:sz="0" w:space="0" w:color="auto"/>
        <w:bottom w:val="none" w:sz="0" w:space="0" w:color="auto"/>
        <w:right w:val="none" w:sz="0" w:space="0" w:color="auto"/>
      </w:divBdr>
    </w:div>
    <w:div w:id="1542984026">
      <w:bodyDiv w:val="1"/>
      <w:marLeft w:val="0"/>
      <w:marRight w:val="0"/>
      <w:marTop w:val="0"/>
      <w:marBottom w:val="0"/>
      <w:divBdr>
        <w:top w:val="none" w:sz="0" w:space="0" w:color="auto"/>
        <w:left w:val="none" w:sz="0" w:space="0" w:color="auto"/>
        <w:bottom w:val="none" w:sz="0" w:space="0" w:color="auto"/>
        <w:right w:val="none" w:sz="0" w:space="0" w:color="auto"/>
      </w:divBdr>
    </w:div>
    <w:div w:id="1567522190">
      <w:bodyDiv w:val="1"/>
      <w:marLeft w:val="0"/>
      <w:marRight w:val="0"/>
      <w:marTop w:val="0"/>
      <w:marBottom w:val="0"/>
      <w:divBdr>
        <w:top w:val="none" w:sz="0" w:space="0" w:color="auto"/>
        <w:left w:val="none" w:sz="0" w:space="0" w:color="auto"/>
        <w:bottom w:val="none" w:sz="0" w:space="0" w:color="auto"/>
        <w:right w:val="none" w:sz="0" w:space="0" w:color="auto"/>
      </w:divBdr>
    </w:div>
    <w:div w:id="1585841455">
      <w:bodyDiv w:val="1"/>
      <w:marLeft w:val="0"/>
      <w:marRight w:val="0"/>
      <w:marTop w:val="0"/>
      <w:marBottom w:val="0"/>
      <w:divBdr>
        <w:top w:val="none" w:sz="0" w:space="0" w:color="auto"/>
        <w:left w:val="none" w:sz="0" w:space="0" w:color="auto"/>
        <w:bottom w:val="none" w:sz="0" w:space="0" w:color="auto"/>
        <w:right w:val="none" w:sz="0" w:space="0" w:color="auto"/>
      </w:divBdr>
    </w:div>
    <w:div w:id="1894341427">
      <w:bodyDiv w:val="1"/>
      <w:marLeft w:val="0"/>
      <w:marRight w:val="0"/>
      <w:marTop w:val="0"/>
      <w:marBottom w:val="0"/>
      <w:divBdr>
        <w:top w:val="none" w:sz="0" w:space="0" w:color="auto"/>
        <w:left w:val="none" w:sz="0" w:space="0" w:color="auto"/>
        <w:bottom w:val="none" w:sz="0" w:space="0" w:color="auto"/>
        <w:right w:val="none" w:sz="0" w:space="0" w:color="auto"/>
      </w:divBdr>
    </w:div>
    <w:div w:id="1959952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image" Target="media/image16.emf"/><Relationship Id="rId39" Type="http://schemas.openxmlformats.org/officeDocument/2006/relationships/hyperlink" Target="http://es.wikipedia.org/wiki/Biblioteca_%28inform%C3%A1tica%29" TargetMode="Externa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hyperlink" Target="http://es.wikipedia.org/wiki/M%C3%A9todo_%28programaci%C3%B3n_orientada_a_objetos%29" TargetMode="External"/><Relationship Id="rId47" Type="http://schemas.openxmlformats.org/officeDocument/2006/relationships/hyperlink" Target="http://en.wikipedia.org/wiki/Unmanned_aerial_vehicle" TargetMode="External"/><Relationship Id="rId50" Type="http://schemas.openxmlformats.org/officeDocument/2006/relationships/hyperlink" Target="http://www.fukushimafw.com/it/2011/03/globalhawk-flies-over-japan-reactor-torecord-data/"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8.emf"/><Relationship Id="rId25" Type="http://schemas.openxmlformats.org/officeDocument/2006/relationships/hyperlink" Target="http://uvs-info.com/phocadownload/02_2clh_Technical-Session-4_Vision/Visual_Quadrotor_Swarm_for_IMAV_2013_Indoor_Competition.pdf" TargetMode="External"/><Relationship Id="rId33" Type="http://schemas.openxmlformats.org/officeDocument/2006/relationships/image" Target="media/image23.emf"/><Relationship Id="rId38" Type="http://schemas.openxmlformats.org/officeDocument/2006/relationships/image" Target="media/image28.png"/><Relationship Id="rId46" Type="http://schemas.openxmlformats.org/officeDocument/2006/relationships/hyperlink" Target="http://en.wikipedia.org/wiki/NATO"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hyperlink" Target="http://es.wikipedia.org/wiki/Interfaz_gr%C3%A1fica_de_usuario" TargetMode="External"/><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em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es.wikipedia.org/wiki/Multiplataforma" TargetMode="External"/><Relationship Id="rId45" Type="http://schemas.openxmlformats.org/officeDocument/2006/relationships/hyperlink" Target="http://es.wikipedia.org/wiki/Hilo_de_ejecuci%C3%B3n"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gif"/><Relationship Id="rId28" Type="http://schemas.openxmlformats.org/officeDocument/2006/relationships/image" Target="media/image18.emf"/><Relationship Id="rId36" Type="http://schemas.openxmlformats.org/officeDocument/2006/relationships/image" Target="media/image26.png"/><Relationship Id="rId49" Type="http://schemas.openxmlformats.org/officeDocument/2006/relationships/hyperlink" Target="http://wiki.ros.org/navigation/Tutorials/Using%20rviz%20with%20the%20Navigation%20Stack"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hyperlink" Target="http://es.wikipedia.org/wiki/XML" TargetMode="External"/><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7.emf"/><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es.wikipedia.org/wiki/SQL" TargetMode="External"/><Relationship Id="rId48" Type="http://schemas.openxmlformats.org/officeDocument/2006/relationships/hyperlink" Target="http://en.wikipedia.org/wiki/Unmanned_aerial_vehicle" TargetMode="External"/><Relationship Id="rId8" Type="http://schemas.openxmlformats.org/officeDocument/2006/relationships/image" Target="media/image1.png"/><Relationship Id="rId51" Type="http://schemas.openxmlformats.org/officeDocument/2006/relationships/image" Target="media/image29.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Bou07</b:Tag>
    <b:SourceType>Book</b:SourceType>
    <b:Guid>{5C4B7F83-81D6-4F3C-8699-BEB60385B0E2}</b:Guid>
    <b:LCID>en-US</b:LCID>
    <b:Title>Design and Control of Quadrotors with Application to Autonomous Flying</b:Title>
    <b:Year>2007</b:Year>
    <b:Author>
      <b:Author>
        <b:NameList>
          <b:Person>
            <b:Last>Bouabdallah</b:Last>
            <b:First>Samir</b:First>
          </b:Person>
        </b:NameList>
      </b:Author>
    </b:Author>
    <b:RefOrder>2</b:RefOrder>
  </b:Source>
  <b:Source>
    <b:Tag>Rob00</b:Tag>
    <b:SourceType>Book</b:SourceType>
    <b:Guid>{66D4EFB6-AC94-4A62-98B9-A83DBC44D487}</b:Guid>
    <b:Author>
      <b:Author>
        <b:NameList>
          <b:Person>
            <b:Last>Murphy</b:Last>
            <b:First>Robin</b:First>
          </b:Person>
        </b:NameList>
      </b:Author>
    </b:Author>
    <b:Title>Introduction to AI Robotics</b:Title>
    <b:Year>2000</b:Year>
    <b:RefOrder>3</b:RefOrder>
  </b:Source>
  <b:Source>
    <b:Tag>Far12</b:Tag>
    <b:SourceType>ArticleInAPeriodical</b:SourceType>
    <b:Guid>{239F7226-BC2C-4CEE-8EBF-27A9257D681C}</b:Guid>
    <b:Title>A Survey of Advances in Guidance, Navigation and Control of Unmanned Rotorcraft Systems</b:Title>
    <b:Year>2012</b:Year>
    <b:Author>
      <b:Author>
        <b:NameList>
          <b:Person>
            <b:Last>Kendoul</b:Last>
            <b:First>Farid</b:First>
          </b:Person>
        </b:NameList>
      </b:Author>
    </b:Author>
    <b:RefOrder>1</b:RefOrder>
  </b:Source>
  <b:Source>
    <b:Tag>Tho92</b:Tag>
    <b:SourceType>Book</b:SourceType>
    <b:Guid>{AC1BC06A-2173-4C76-9DB3-CF8B2018632B}</b:Guid>
    <b:Title>Telerobotics, Automation, and Human Supervisory</b:Title>
    <b:Year>1992</b:Year>
    <b:Author>
      <b:Author>
        <b:NameList>
          <b:Person>
            <b:Last>Sherindan</b:Last>
            <b:First>Thomas</b:First>
            <b:Middle>B.</b:Middle>
          </b:Person>
        </b:NameList>
      </b:Author>
    </b:Author>
    <b:Publisher>MIT Press</b:Publisher>
    <b:RefOrder>4</b:RefOrder>
  </b:Source>
  <b:Source>
    <b:Tag>Mic88</b:Tag>
    <b:SourceType>Book</b:SourceType>
    <b:Guid>{04DCAEF1-B204-42B6-9C41-724F487D929D}</b:Guid>
    <b:Author>
      <b:Author>
        <b:NameList>
          <b:Person>
            <b:Last>Endsley</b:Last>
            <b:First>Mica</b:First>
            <b:Middle>R.</b:Middle>
          </b:Person>
        </b:NameList>
      </b:Author>
    </b:Author>
    <b:Title>Design and Evaluation for Situation Awareness Enhancement</b:Title>
    <b:Year>1988</b:Year>
    <b:RefOrder>5</b:RefOrder>
  </b:Source>
  <b:Source>
    <b:Tag>Raj</b:Tag>
    <b:SourceType>JournalArticle</b:SourceType>
    <b:Guid>{DBF27461-3540-4B46-B9A2-B0951942D860}</b:Guid>
    <b:Title>A Model for Types and Levels of Human Interaction</b:Title>
    <b:Author>
      <b:Author>
        <b:NameList>
          <b:Person>
            <b:Last>Raja Parasuraman</b:Last>
            <b:First>Thomas</b:First>
            <b:Middle>B. Sheridan, Fellow, IEEE, and Christopher D. Wickens</b:Middle>
          </b:Person>
        </b:NameList>
      </b:Author>
    </b:Author>
    <b:RefOrder>6</b:RefOrder>
  </b:Source>
  <b:Source>
    <b:Tag>Mic99</b:Tag>
    <b:SourceType>JournalArticle</b:SourceType>
    <b:Guid>{76D8E27B-D020-43CC-A71B-BB18C7D9CA8D}</b:Guid>
    <b:Author>
      <b:Author>
        <b:NameList>
          <b:Person>
            <b:Last>Endsley</b:Last>
            <b:First>Mica</b:First>
            <b:Middle>R.</b:Middle>
          </b:Person>
        </b:NameList>
      </b:Author>
    </b:Author>
    <b:Title>Situation awareness in aviation systems</b:Title>
    <b:JournalName>Handbook of Aviation Human Factors, Publication of Lawrence Erlbaum Associates</b:JournalName>
    <b:Year>1999</b:Year>
    <b:RefOrder>7</b:RefOrder>
  </b:Source>
  <b:Source>
    <b:Tag>Dav14</b:Tag>
    <b:SourceType>JournalArticle</b:SourceType>
    <b:Guid>{9B6F4628-A726-4C2C-9DFB-3BCA3A88E492}</b:Guid>
    <b:Author>
      <b:Author>
        <b:NameList>
          <b:Person>
            <b:Last>David Coleman</b:Last>
            <b:First>Ioan</b:First>
            <b:Middle>Sucan, Sachin Chitta and Nikolaus Correll</b:Middle>
          </b:Person>
        </b:NameList>
      </b:Author>
    </b:Author>
    <b:Title>Reducing the Barrier to Entry of Complex Robotic Software: a MoveIt! Case Study</b:Title>
    <b:Year>2014</b:Year>
    <b:RefOrder>8</b:RefOrder>
  </b:Source>
  <b:Source>
    <b:Tag>Tul13</b:Tag>
    <b:SourceType>JournalArticle</b:SourceType>
    <b:Guid>{AA939D38-C634-4668-A3C1-07ECFF316E8C}</b:Guid>
    <b:Author>
      <b:Author>
        <b:NameList>
          <b:Person>
            <b:Last>Foote</b:Last>
            <b:First>Tully</b:First>
          </b:Person>
        </b:NameList>
      </b:Author>
    </b:Author>
    <b:Title>tf: The Transform Library</b:Title>
    <b:Year>2013</b:Year>
    <b:RefOrder>9</b:RefOrder>
  </b:Source>
  <b:Source>
    <b:Tag>IAR14</b:Tag>
    <b:SourceType>Report</b:SourceType>
    <b:Guid>{E4DB7E79-CA54-4E5B-B62B-D3BC563E7709}</b:Guid>
    <b:Title>Official Rules for the International Aerial Robotics Competition Mission 7 v11.0</b:Title>
    <b:Year>2014</b:Year>
    <b:Author>
      <b:Author>
        <b:Corporate>IARC</b:Corporate>
      </b:Author>
    </b:Author>
    <b:RefOrder>10</b:RefOrder>
  </b:Source>
  <b:Source>
    <b:Tag>IAR15</b:Tag>
    <b:SourceType>InternetSite</b:SourceType>
    <b:Guid>{5B36A2EB-4E72-499D-9D9F-040520C1E652}</b:Guid>
    <b:Title>IARC Past Missions</b:Title>
    <b:Author>
      <b:Author>
        <b:Corporate>IARC</b:Corporate>
      </b:Author>
    </b:Author>
    <b:YearAccessed>2015</b:YearAccessed>
    <b:MonthAccessed>February</b:MonthAccessed>
    <b:URL>http://www.aerialroboticscompetition.org/pastmissions.php</b:URL>
    <b:RefOrder>11</b:RefOrder>
  </b:Source>
  <b:Source>
    <b:Tag>Adr14</b:Tag>
    <b:SourceType>Report</b:SourceType>
    <b:Guid>{09487A67-0552-4522-B870-3E7D15D9AC8A}</b:Guid>
    <b:Title>Sistema de soporte al desarrollo de un planificador de misiones en un vehículo aéreo no tripulado</b:Title>
    <b:Year>2014</b:Year>
    <b:Author>
      <b:Author>
        <b:NameList>
          <b:Person>
            <b:Last>Alcaraz</b:Last>
            <b:First>Adrián</b:First>
            <b:Middle>Martínez</b:Middle>
          </b:Person>
        </b:NameList>
      </b:Author>
    </b:Author>
    <b:Publisher>UPM Bachelor Thesis</b:Publisher>
    <b:RefOrder>12</b:RefOrder>
  </b:Source>
  <b:Source>
    <b:Tag>Ope15</b:Tag>
    <b:SourceType>DocumentFromInternetSite</b:SourceType>
    <b:Guid>{E6215691-D323-4214-8C75-8F53AC30A75C}</b:Guid>
    <b:Title>ROS - Robot Operating System</b:Title>
    <b:Author>
      <b:Author>
        <b:Corporate>Open Source Robotics Foundation</b:Corporate>
      </b:Author>
    </b:Author>
    <b:YearAccessed>2015</b:YearAccessed>
    <b:MonthAccessed>February</b:MonthAccessed>
    <b:URL>http://www.ros.org/</b:URL>
    <b:RefOrder>13</b:RefOrder>
  </b:Source>
  <b:Source>
    <b:Tag>MarcadorDePosición1</b:Tag>
    <b:SourceType>Book</b:SourceType>
    <b:Guid>{A239C810-B656-4478-9476-9C31B98DC641}</b:Guid>
    <b:RefOrder>14</b:RefOrder>
  </b:Source>
  <b:Source>
    <b:Tag>MarcadorDePosición2</b:Tag>
    <b:SourceType>Book</b:SourceType>
    <b:Guid>{E9ECD364-F082-471E-8E5A-74BABB704D51}</b:Guid>
    <b:RefOrder>15</b:RefOrder>
  </b:Source>
</b:Sources>
</file>

<file path=customXml/itemProps1.xml><?xml version="1.0" encoding="utf-8"?>
<ds:datastoreItem xmlns:ds="http://schemas.openxmlformats.org/officeDocument/2006/customXml" ds:itemID="{15929ABF-DA1F-44C4-A471-442D5BE46C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TotalTime>
  <Pages>76</Pages>
  <Words>17045</Words>
  <Characters>93753</Characters>
  <Application>Microsoft Office Word</Application>
  <DocSecurity>0</DocSecurity>
  <Lines>781</Lines>
  <Paragraphs>221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Herramienta de interacción persona-ordenador para la operación de vehículos aéreos no tripulados</vt:lpstr>
      <vt:lpstr/>
    </vt:vector>
  </TitlesOfParts>
  <Company/>
  <LinksUpToDate>false</LinksUpToDate>
  <CharactersWithSpaces>110577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Herramienta de interacción persona-ordenador para la operación de vehículos aéreos no tripulados</dc:title>
  <dc:subject/>
  <dc:creator>Yolanda</dc:creator>
  <cp:keywords/>
  <dc:description/>
  <cp:lastModifiedBy>Yolanda</cp:lastModifiedBy>
  <cp:revision>15</cp:revision>
  <cp:lastPrinted>2015-06-04T20:28:00Z</cp:lastPrinted>
  <dcterms:created xsi:type="dcterms:W3CDTF">2015-06-06T13:08:00Z</dcterms:created>
  <dcterms:modified xsi:type="dcterms:W3CDTF">2015-06-07T09:31:00Z</dcterms:modified>
</cp:coreProperties>
</file>